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89EBC4" w14:textId="77777777" w:rsidR="008F58FC" w:rsidRPr="00022088" w:rsidRDefault="00D22869" w:rsidP="008F58FC">
      <w:pPr>
        <w:jc w:val="center"/>
        <w:rPr>
          <w:rFonts w:ascii="Garamond" w:hAnsi="Garamond"/>
          <w:b/>
          <w:sz w:val="36"/>
          <w:szCs w:val="36"/>
        </w:rPr>
      </w:pPr>
      <w:r w:rsidRPr="00022088">
        <w:rPr>
          <w:rFonts w:ascii="Arial" w:hAnsi="Arial" w:cs="Arial"/>
          <w:noProof/>
          <w:color w:val="000000"/>
          <w:lang w:val="en-GB" w:eastAsia="en-GB" w:bidi="bn-BD"/>
        </w:rPr>
        <w:drawing>
          <wp:inline distT="0" distB="0" distL="0" distR="0" wp14:anchorId="2889EE2D" wp14:editId="2889EE2E">
            <wp:extent cx="1190625" cy="1143000"/>
            <wp:effectExtent l="0" t="0" r="0" b="0"/>
            <wp:docPr id="1" name="Picture 1" descr="uel-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el-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90625" cy="1143000"/>
                    </a:xfrm>
                    <a:prstGeom prst="rect">
                      <a:avLst/>
                    </a:prstGeom>
                    <a:noFill/>
                    <a:ln>
                      <a:noFill/>
                    </a:ln>
                  </pic:spPr>
                </pic:pic>
              </a:graphicData>
            </a:graphic>
          </wp:inline>
        </w:drawing>
      </w:r>
    </w:p>
    <w:p w14:paraId="2889EBC5" w14:textId="77777777" w:rsidR="008F58FC" w:rsidRPr="00A601D4" w:rsidRDefault="008F58FC" w:rsidP="008F58FC">
      <w:pPr>
        <w:jc w:val="center"/>
        <w:rPr>
          <w:sz w:val="28"/>
        </w:rPr>
      </w:pPr>
      <w:r w:rsidRPr="00A601D4">
        <w:rPr>
          <w:sz w:val="28"/>
        </w:rPr>
        <w:t>SCHOOL OF ARCHITECTURE, COMPUTING AND ENGINEERING</w:t>
      </w:r>
    </w:p>
    <w:p w14:paraId="2889EBC6" w14:textId="77777777" w:rsidR="008F58FC" w:rsidRPr="00A601D4" w:rsidRDefault="008F58FC" w:rsidP="008F58FC">
      <w:pPr>
        <w:jc w:val="center"/>
        <w:rPr>
          <w:sz w:val="28"/>
        </w:rPr>
      </w:pPr>
      <w:r w:rsidRPr="00A601D4">
        <w:rPr>
          <w:sz w:val="28"/>
        </w:rPr>
        <w:t>Computer Science and Informatics Subject Area</w:t>
      </w:r>
    </w:p>
    <w:p w14:paraId="2889EBC7" w14:textId="77777777" w:rsidR="008F58FC" w:rsidRDefault="008F58FC" w:rsidP="008F58FC">
      <w:pPr>
        <w:jc w:val="center"/>
        <w:rPr>
          <w:b/>
          <w:sz w:val="56"/>
        </w:rPr>
      </w:pPr>
    </w:p>
    <w:p w14:paraId="2889EBC8" w14:textId="77777777" w:rsidR="008F58FC" w:rsidRDefault="008F58FC" w:rsidP="008F58FC">
      <w:pPr>
        <w:jc w:val="center"/>
        <w:rPr>
          <w:b/>
          <w:sz w:val="56"/>
        </w:rPr>
      </w:pPr>
    </w:p>
    <w:p w14:paraId="2889EBC9" w14:textId="34FC304C" w:rsidR="008F58FC" w:rsidRPr="008F58FC" w:rsidRDefault="00CC5A31" w:rsidP="008F58FC">
      <w:pPr>
        <w:jc w:val="center"/>
        <w:rPr>
          <w:b/>
          <w:sz w:val="56"/>
          <w:szCs w:val="72"/>
        </w:rPr>
      </w:pPr>
      <w:r>
        <w:rPr>
          <w:b/>
          <w:sz w:val="56"/>
        </w:rPr>
        <w:t>Subtitled</w:t>
      </w:r>
      <w:r w:rsidR="00C04A26">
        <w:rPr>
          <w:b/>
          <w:sz w:val="56"/>
        </w:rPr>
        <w:t xml:space="preserve"> Cinema and </w:t>
      </w:r>
      <w:r w:rsidR="005F0CCB">
        <w:rPr>
          <w:b/>
          <w:sz w:val="56"/>
        </w:rPr>
        <w:t>Deaf</w:t>
      </w:r>
      <w:r w:rsidR="00C04A26">
        <w:rPr>
          <w:b/>
          <w:sz w:val="56"/>
        </w:rPr>
        <w:t xml:space="preserve"> Service Web Application</w:t>
      </w:r>
      <w:r>
        <w:rPr>
          <w:b/>
          <w:sz w:val="56"/>
        </w:rPr>
        <w:t xml:space="preserve"> </w:t>
      </w:r>
    </w:p>
    <w:p w14:paraId="2889EBCA" w14:textId="77777777" w:rsidR="008F58FC" w:rsidRPr="008F58FC" w:rsidRDefault="00CC5A31" w:rsidP="008F58FC">
      <w:pPr>
        <w:jc w:val="center"/>
        <w:rPr>
          <w:b/>
          <w:sz w:val="56"/>
        </w:rPr>
      </w:pPr>
      <w:r>
        <w:rPr>
          <w:b/>
          <w:sz w:val="56"/>
        </w:rPr>
        <w:t>Nahiyan Chowdhury</w:t>
      </w:r>
    </w:p>
    <w:p w14:paraId="2889EBCB" w14:textId="77777777" w:rsidR="008F58FC" w:rsidRPr="008F58FC" w:rsidRDefault="00CC5A31" w:rsidP="008F58FC">
      <w:pPr>
        <w:jc w:val="center"/>
        <w:rPr>
          <w:b/>
          <w:sz w:val="56"/>
        </w:rPr>
      </w:pPr>
      <w:r>
        <w:rPr>
          <w:b/>
          <w:sz w:val="56"/>
        </w:rPr>
        <w:t>U1508767</w:t>
      </w:r>
    </w:p>
    <w:p w14:paraId="2889EBCC" w14:textId="77777777" w:rsidR="008F58FC" w:rsidRDefault="008F58FC" w:rsidP="008F58FC">
      <w:pPr>
        <w:jc w:val="center"/>
      </w:pPr>
    </w:p>
    <w:p w14:paraId="2889EBCD" w14:textId="77777777" w:rsidR="008F58FC" w:rsidRDefault="008F58FC" w:rsidP="008F58FC">
      <w:pPr>
        <w:jc w:val="center"/>
      </w:pPr>
    </w:p>
    <w:p w14:paraId="2889EBCE" w14:textId="77777777" w:rsidR="008F58FC" w:rsidRDefault="008F58FC" w:rsidP="008F58FC">
      <w:pPr>
        <w:jc w:val="center"/>
      </w:pPr>
    </w:p>
    <w:p w14:paraId="2889EBCF" w14:textId="77777777" w:rsidR="008F58FC" w:rsidRDefault="008F58FC" w:rsidP="008F58FC">
      <w:pPr>
        <w:jc w:val="center"/>
      </w:pPr>
    </w:p>
    <w:p w14:paraId="2889EBD0" w14:textId="77777777" w:rsidR="008F58FC" w:rsidRPr="008F58FC" w:rsidRDefault="008F58FC" w:rsidP="008F58FC">
      <w:pPr>
        <w:jc w:val="center"/>
        <w:rPr>
          <w:sz w:val="28"/>
        </w:rPr>
      </w:pPr>
      <w:r w:rsidRPr="008F58FC">
        <w:rPr>
          <w:sz w:val="28"/>
        </w:rPr>
        <w:t>A report submitted in part fulfilment of the degree of</w:t>
      </w:r>
    </w:p>
    <w:p w14:paraId="2889EBD1" w14:textId="77777777" w:rsidR="008F58FC" w:rsidRPr="008F58FC" w:rsidRDefault="008F58FC" w:rsidP="008F58FC">
      <w:pPr>
        <w:jc w:val="center"/>
        <w:rPr>
          <w:sz w:val="28"/>
        </w:rPr>
      </w:pPr>
      <w:r w:rsidRPr="008F58FC">
        <w:rPr>
          <w:sz w:val="28"/>
        </w:rPr>
        <w:t xml:space="preserve">BSc (Hons) in </w:t>
      </w:r>
      <w:r w:rsidR="00CC5A31">
        <w:rPr>
          <w:i/>
          <w:sz w:val="28"/>
        </w:rPr>
        <w:t>Computer S</w:t>
      </w:r>
      <w:r w:rsidR="00CC5A31" w:rsidRPr="00CC5A31">
        <w:rPr>
          <w:i/>
          <w:sz w:val="28"/>
        </w:rPr>
        <w:t>cience</w:t>
      </w:r>
    </w:p>
    <w:p w14:paraId="2889EBD2" w14:textId="77777777" w:rsidR="008F58FC" w:rsidRDefault="008F58FC" w:rsidP="008F58FC">
      <w:pPr>
        <w:jc w:val="center"/>
        <w:rPr>
          <w:sz w:val="28"/>
        </w:rPr>
      </w:pPr>
      <w:r w:rsidRPr="008F58FC">
        <w:rPr>
          <w:sz w:val="28"/>
        </w:rPr>
        <w:t>Supervisor</w:t>
      </w:r>
      <w:r w:rsidRPr="008F58FC">
        <w:rPr>
          <w:b/>
          <w:sz w:val="28"/>
        </w:rPr>
        <w:t xml:space="preserve">: </w:t>
      </w:r>
      <w:r w:rsidR="00F61B69">
        <w:rPr>
          <w:b/>
          <w:sz w:val="28"/>
        </w:rPr>
        <w:t xml:space="preserve">Aloysius </w:t>
      </w:r>
      <w:proofErr w:type="spellStart"/>
      <w:r w:rsidR="00F61B69">
        <w:rPr>
          <w:b/>
          <w:sz w:val="28"/>
        </w:rPr>
        <w:t>E</w:t>
      </w:r>
      <w:r w:rsidR="00F61B69" w:rsidRPr="00F61B69">
        <w:rPr>
          <w:b/>
          <w:sz w:val="28"/>
        </w:rPr>
        <w:t>doh</w:t>
      </w:r>
      <w:proofErr w:type="spellEnd"/>
    </w:p>
    <w:p w14:paraId="2889EBD3" w14:textId="77777777" w:rsidR="00A601D4" w:rsidRDefault="00A601D4" w:rsidP="008F58FC">
      <w:pPr>
        <w:jc w:val="center"/>
        <w:rPr>
          <w:sz w:val="28"/>
        </w:rPr>
      </w:pPr>
    </w:p>
    <w:p w14:paraId="2889EBD4" w14:textId="77777777" w:rsidR="008F58FC" w:rsidRDefault="00F61B69" w:rsidP="008F58FC">
      <w:pPr>
        <w:jc w:val="center"/>
        <w:rPr>
          <w:sz w:val="24"/>
        </w:rPr>
      </w:pPr>
      <w:r>
        <w:rPr>
          <w:sz w:val="24"/>
        </w:rPr>
        <w:t>CN6103</w:t>
      </w:r>
      <w:r w:rsidR="00A601D4" w:rsidRPr="00A601D4">
        <w:rPr>
          <w:sz w:val="24"/>
        </w:rPr>
        <w:t xml:space="preserve"> </w:t>
      </w:r>
    </w:p>
    <w:p w14:paraId="2889EBD5" w14:textId="77777777" w:rsidR="008F58FC" w:rsidRDefault="008F58FC" w:rsidP="008F58FC">
      <w:pPr>
        <w:jc w:val="center"/>
      </w:pPr>
    </w:p>
    <w:p w14:paraId="2889EBD6" w14:textId="77777777" w:rsidR="008F58FC" w:rsidRDefault="008F58FC" w:rsidP="008F58FC">
      <w:pPr>
        <w:jc w:val="center"/>
      </w:pPr>
      <w:r>
        <w:fldChar w:fldCharType="begin"/>
      </w:r>
      <w:r>
        <w:instrText xml:space="preserve"> TIME \@ "d MMMM yyyy" </w:instrText>
      </w:r>
      <w:r>
        <w:fldChar w:fldCharType="separate"/>
      </w:r>
      <w:r w:rsidR="00E26EA8">
        <w:rPr>
          <w:noProof/>
        </w:rPr>
        <w:t>30 April 2018</w:t>
      </w:r>
      <w:r>
        <w:fldChar w:fldCharType="end"/>
      </w:r>
    </w:p>
    <w:p w14:paraId="2889EBD7" w14:textId="77777777" w:rsidR="003A7952" w:rsidRPr="008F58FC" w:rsidRDefault="003A7952" w:rsidP="008F58FC">
      <w:pPr>
        <w:pStyle w:val="Heading1"/>
        <w:numPr>
          <w:ilvl w:val="0"/>
          <w:numId w:val="0"/>
        </w:numPr>
        <w:tabs>
          <w:tab w:val="left" w:pos="3784"/>
        </w:tabs>
        <w:sectPr w:rsidR="003A7952" w:rsidRPr="008F58FC" w:rsidSect="00122330">
          <w:headerReference w:type="default" r:id="rId13"/>
          <w:pgSz w:w="11907" w:h="16839" w:code="9"/>
          <w:pgMar w:top="1418" w:right="1418" w:bottom="1134" w:left="1701" w:header="567" w:footer="720" w:gutter="0"/>
          <w:cols w:space="720"/>
          <w:docGrid w:linePitch="360"/>
        </w:sectPr>
      </w:pPr>
    </w:p>
    <w:p w14:paraId="2889EBD8" w14:textId="77777777" w:rsidR="008F58FC" w:rsidRPr="008F58FC" w:rsidRDefault="008F58FC" w:rsidP="008F58FC">
      <w:pPr>
        <w:keepNext/>
        <w:pageBreakBefore/>
        <w:framePr w:dropCap="drop" w:lines="2" w:w="1369" w:h="1825" w:hRule="exact" w:wrap="around" w:vAnchor="text" w:hAnchor="page" w:x="1628" w:y="-1"/>
        <w:spacing w:before="0" w:after="0" w:line="1801" w:lineRule="exact"/>
        <w:jc w:val="left"/>
        <w:rPr>
          <w:rFonts w:ascii="Arial" w:hAnsi="Arial" w:cs="Arial"/>
          <w:position w:val="5"/>
          <w:sz w:val="176"/>
        </w:rPr>
      </w:pPr>
      <w:bookmarkStart w:id="0" w:name="_Toc22034052"/>
      <w:r w:rsidRPr="008F58FC">
        <w:rPr>
          <w:rFonts w:ascii="Arial" w:hAnsi="Arial" w:cs="Arial"/>
          <w:position w:val="5"/>
          <w:sz w:val="176"/>
        </w:rPr>
        <w:lastRenderedPageBreak/>
        <w:t>C</w:t>
      </w:r>
    </w:p>
    <w:p w14:paraId="2889EBD9" w14:textId="77777777" w:rsidR="00A1265C" w:rsidRPr="008F58FC" w:rsidRDefault="008F58FC" w:rsidP="008F58FC">
      <w:pPr>
        <w:pBdr>
          <w:bottom w:val="single" w:sz="4" w:space="1" w:color="auto"/>
        </w:pBdr>
        <w:jc w:val="left"/>
        <w:rPr>
          <w:rFonts w:ascii="Arial" w:hAnsi="Arial" w:cs="Arial"/>
          <w:sz w:val="72"/>
        </w:rPr>
      </w:pPr>
      <w:r w:rsidRPr="008F58FC">
        <w:rPr>
          <w:rFonts w:ascii="Arial" w:hAnsi="Arial" w:cs="Arial"/>
          <w:sz w:val="72"/>
        </w:rPr>
        <w:t>ontents</w:t>
      </w:r>
    </w:p>
    <w:p w14:paraId="2889EBDA" w14:textId="77777777" w:rsidR="008F58FC" w:rsidRDefault="008F58FC" w:rsidP="008F58FC">
      <w:pPr>
        <w:jc w:val="left"/>
        <w:rPr>
          <w:rFonts w:ascii="Garamond" w:hAnsi="Garamond"/>
          <w:sz w:val="20"/>
        </w:rPr>
      </w:pPr>
    </w:p>
    <w:p w14:paraId="2889EBDB" w14:textId="77777777" w:rsidR="008F58FC" w:rsidRPr="008F58FC" w:rsidRDefault="008F58FC" w:rsidP="008F58FC">
      <w:pPr>
        <w:jc w:val="left"/>
        <w:rPr>
          <w:rFonts w:ascii="Garamond" w:hAnsi="Garamond"/>
          <w:sz w:val="20"/>
        </w:rPr>
      </w:pPr>
    </w:p>
    <w:p w14:paraId="2889EBDC" w14:textId="77777777" w:rsidR="008F58FC" w:rsidRPr="008F58FC" w:rsidRDefault="008F58FC" w:rsidP="008F58FC">
      <w:pPr>
        <w:jc w:val="left"/>
        <w:rPr>
          <w:sz w:val="2"/>
        </w:rPr>
      </w:pPr>
    </w:p>
    <w:p w14:paraId="49CC77EF" w14:textId="77777777" w:rsidR="000B725E" w:rsidRDefault="00E373AC">
      <w:pPr>
        <w:pStyle w:val="TOC1"/>
        <w:tabs>
          <w:tab w:val="left" w:pos="1320"/>
        </w:tabs>
        <w:rPr>
          <w:rFonts w:asciiTheme="minorHAnsi" w:eastAsiaTheme="minorEastAsia" w:hAnsiTheme="minorHAnsi" w:cs="Vrinda"/>
          <w:bCs w:val="0"/>
          <w:noProof/>
          <w:szCs w:val="28"/>
          <w:lang w:eastAsia="en-GB" w:bidi="bn-BD"/>
        </w:rPr>
      </w:pPr>
      <w:r>
        <w:fldChar w:fldCharType="begin"/>
      </w:r>
      <w:r>
        <w:instrText xml:space="preserve"> TOC \h \z \t "Heading 1,1,Heading 2,2,Unnumbered Heading 1,1" </w:instrText>
      </w:r>
      <w:r>
        <w:fldChar w:fldCharType="separate"/>
      </w:r>
      <w:hyperlink w:anchor="_Toc512843568" w:history="1">
        <w:r w:rsidR="000B725E" w:rsidRPr="00101ABD">
          <w:rPr>
            <w:rStyle w:val="Hyperlink"/>
            <w:noProof/>
          </w:rPr>
          <w:t>Chapter 1:</w:t>
        </w:r>
        <w:r w:rsidR="000B725E">
          <w:rPr>
            <w:rFonts w:asciiTheme="minorHAnsi" w:eastAsiaTheme="minorEastAsia" w:hAnsiTheme="minorHAnsi" w:cs="Vrinda"/>
            <w:bCs w:val="0"/>
            <w:noProof/>
            <w:szCs w:val="28"/>
            <w:lang w:eastAsia="en-GB" w:bidi="bn-BD"/>
          </w:rPr>
          <w:tab/>
        </w:r>
        <w:r w:rsidR="000B725E" w:rsidRPr="00101ABD">
          <w:rPr>
            <w:rStyle w:val="Hyperlink"/>
            <w:noProof/>
          </w:rPr>
          <w:t>Introduction</w:t>
        </w:r>
        <w:r w:rsidR="000B725E">
          <w:rPr>
            <w:noProof/>
            <w:webHidden/>
          </w:rPr>
          <w:tab/>
        </w:r>
        <w:r w:rsidR="000B725E">
          <w:rPr>
            <w:noProof/>
            <w:webHidden/>
          </w:rPr>
          <w:fldChar w:fldCharType="begin"/>
        </w:r>
        <w:r w:rsidR="000B725E">
          <w:rPr>
            <w:noProof/>
            <w:webHidden/>
          </w:rPr>
          <w:instrText xml:space="preserve"> PAGEREF _Toc512843568 \h </w:instrText>
        </w:r>
        <w:r w:rsidR="000B725E">
          <w:rPr>
            <w:noProof/>
            <w:webHidden/>
          </w:rPr>
        </w:r>
        <w:r w:rsidR="000B725E">
          <w:rPr>
            <w:noProof/>
            <w:webHidden/>
          </w:rPr>
          <w:fldChar w:fldCharType="separate"/>
        </w:r>
        <w:r w:rsidR="000B725E">
          <w:rPr>
            <w:noProof/>
            <w:webHidden/>
          </w:rPr>
          <w:t>7</w:t>
        </w:r>
        <w:r w:rsidR="000B725E">
          <w:rPr>
            <w:noProof/>
            <w:webHidden/>
          </w:rPr>
          <w:fldChar w:fldCharType="end"/>
        </w:r>
      </w:hyperlink>
    </w:p>
    <w:p w14:paraId="4421FB05"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69" w:history="1">
        <w:r w:rsidRPr="00101ABD">
          <w:rPr>
            <w:rStyle w:val="Hyperlink"/>
            <w:noProof/>
          </w:rPr>
          <w:t>1.1</w:t>
        </w:r>
        <w:r>
          <w:rPr>
            <w:rFonts w:asciiTheme="minorHAnsi" w:eastAsiaTheme="minorEastAsia" w:hAnsiTheme="minorHAnsi" w:cs="Vrinda"/>
            <w:noProof/>
            <w:sz w:val="22"/>
            <w:szCs w:val="28"/>
            <w:lang w:val="en-GB" w:eastAsia="en-GB" w:bidi="bn-BD"/>
          </w:rPr>
          <w:tab/>
        </w:r>
        <w:r w:rsidRPr="00101ABD">
          <w:rPr>
            <w:rStyle w:val="Hyperlink"/>
            <w:noProof/>
          </w:rPr>
          <w:t>Aims and objectives</w:t>
        </w:r>
        <w:r>
          <w:rPr>
            <w:noProof/>
            <w:webHidden/>
          </w:rPr>
          <w:tab/>
        </w:r>
        <w:r>
          <w:rPr>
            <w:noProof/>
            <w:webHidden/>
          </w:rPr>
          <w:fldChar w:fldCharType="begin"/>
        </w:r>
        <w:r>
          <w:rPr>
            <w:noProof/>
            <w:webHidden/>
          </w:rPr>
          <w:instrText xml:space="preserve"> PAGEREF _Toc512843569 \h </w:instrText>
        </w:r>
        <w:r>
          <w:rPr>
            <w:noProof/>
            <w:webHidden/>
          </w:rPr>
        </w:r>
        <w:r>
          <w:rPr>
            <w:noProof/>
            <w:webHidden/>
          </w:rPr>
          <w:fldChar w:fldCharType="separate"/>
        </w:r>
        <w:r>
          <w:rPr>
            <w:noProof/>
            <w:webHidden/>
          </w:rPr>
          <w:t>8</w:t>
        </w:r>
        <w:r>
          <w:rPr>
            <w:noProof/>
            <w:webHidden/>
          </w:rPr>
          <w:fldChar w:fldCharType="end"/>
        </w:r>
      </w:hyperlink>
    </w:p>
    <w:p w14:paraId="66A7CE93" w14:textId="77777777" w:rsidR="000B725E" w:rsidRDefault="000B725E">
      <w:pPr>
        <w:pStyle w:val="TOC1"/>
        <w:tabs>
          <w:tab w:val="left" w:pos="1320"/>
        </w:tabs>
        <w:rPr>
          <w:rFonts w:asciiTheme="minorHAnsi" w:eastAsiaTheme="minorEastAsia" w:hAnsiTheme="minorHAnsi" w:cs="Vrinda"/>
          <w:bCs w:val="0"/>
          <w:noProof/>
          <w:szCs w:val="28"/>
          <w:lang w:eastAsia="en-GB" w:bidi="bn-BD"/>
        </w:rPr>
      </w:pPr>
      <w:hyperlink w:anchor="_Toc512843570" w:history="1">
        <w:r w:rsidRPr="00101ABD">
          <w:rPr>
            <w:rStyle w:val="Hyperlink"/>
            <w:noProof/>
          </w:rPr>
          <w:t>Chapter 2:</w:t>
        </w:r>
        <w:r>
          <w:rPr>
            <w:rFonts w:asciiTheme="minorHAnsi" w:eastAsiaTheme="minorEastAsia" w:hAnsiTheme="minorHAnsi" w:cs="Vrinda"/>
            <w:bCs w:val="0"/>
            <w:noProof/>
            <w:szCs w:val="28"/>
            <w:lang w:eastAsia="en-GB" w:bidi="bn-BD"/>
          </w:rPr>
          <w:tab/>
        </w:r>
        <w:r w:rsidRPr="00101ABD">
          <w:rPr>
            <w:rStyle w:val="Hyperlink"/>
            <w:noProof/>
          </w:rPr>
          <w:t>Literature Review</w:t>
        </w:r>
        <w:r>
          <w:rPr>
            <w:noProof/>
            <w:webHidden/>
          </w:rPr>
          <w:tab/>
        </w:r>
        <w:r>
          <w:rPr>
            <w:noProof/>
            <w:webHidden/>
          </w:rPr>
          <w:fldChar w:fldCharType="begin"/>
        </w:r>
        <w:r>
          <w:rPr>
            <w:noProof/>
            <w:webHidden/>
          </w:rPr>
          <w:instrText xml:space="preserve"> PAGEREF _Toc512843570 \h </w:instrText>
        </w:r>
        <w:r>
          <w:rPr>
            <w:noProof/>
            <w:webHidden/>
          </w:rPr>
        </w:r>
        <w:r>
          <w:rPr>
            <w:noProof/>
            <w:webHidden/>
          </w:rPr>
          <w:fldChar w:fldCharType="separate"/>
        </w:r>
        <w:r>
          <w:rPr>
            <w:noProof/>
            <w:webHidden/>
          </w:rPr>
          <w:t>9</w:t>
        </w:r>
        <w:r>
          <w:rPr>
            <w:noProof/>
            <w:webHidden/>
          </w:rPr>
          <w:fldChar w:fldCharType="end"/>
        </w:r>
      </w:hyperlink>
    </w:p>
    <w:p w14:paraId="4EACBC7C"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1" w:history="1">
        <w:r w:rsidRPr="00101ABD">
          <w:rPr>
            <w:rStyle w:val="Hyperlink"/>
            <w:noProof/>
          </w:rPr>
          <w:t>2.1</w:t>
        </w:r>
        <w:r>
          <w:rPr>
            <w:rFonts w:asciiTheme="minorHAnsi" w:eastAsiaTheme="minorEastAsia" w:hAnsiTheme="minorHAnsi" w:cs="Vrinda"/>
            <w:noProof/>
            <w:sz w:val="22"/>
            <w:szCs w:val="28"/>
            <w:lang w:val="en-GB" w:eastAsia="en-GB" w:bidi="bn-BD"/>
          </w:rPr>
          <w:tab/>
        </w:r>
        <w:r w:rsidRPr="00101ABD">
          <w:rPr>
            <w:rStyle w:val="Hyperlink"/>
            <w:noProof/>
          </w:rPr>
          <w:t>Subtitled Cinema</w:t>
        </w:r>
        <w:r>
          <w:rPr>
            <w:noProof/>
            <w:webHidden/>
          </w:rPr>
          <w:tab/>
        </w:r>
        <w:r>
          <w:rPr>
            <w:noProof/>
            <w:webHidden/>
          </w:rPr>
          <w:fldChar w:fldCharType="begin"/>
        </w:r>
        <w:r>
          <w:rPr>
            <w:noProof/>
            <w:webHidden/>
          </w:rPr>
          <w:instrText xml:space="preserve"> PAGEREF _Toc512843571 \h </w:instrText>
        </w:r>
        <w:r>
          <w:rPr>
            <w:noProof/>
            <w:webHidden/>
          </w:rPr>
        </w:r>
        <w:r>
          <w:rPr>
            <w:noProof/>
            <w:webHidden/>
          </w:rPr>
          <w:fldChar w:fldCharType="separate"/>
        </w:r>
        <w:r>
          <w:rPr>
            <w:noProof/>
            <w:webHidden/>
          </w:rPr>
          <w:t>9</w:t>
        </w:r>
        <w:r>
          <w:rPr>
            <w:noProof/>
            <w:webHidden/>
          </w:rPr>
          <w:fldChar w:fldCharType="end"/>
        </w:r>
      </w:hyperlink>
    </w:p>
    <w:p w14:paraId="53C7CE24"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2" w:history="1">
        <w:r w:rsidRPr="00101ABD">
          <w:rPr>
            <w:rStyle w:val="Hyperlink"/>
            <w:noProof/>
          </w:rPr>
          <w:t>2.2</w:t>
        </w:r>
        <w:r>
          <w:rPr>
            <w:rFonts w:asciiTheme="minorHAnsi" w:eastAsiaTheme="minorEastAsia" w:hAnsiTheme="minorHAnsi" w:cs="Vrinda"/>
            <w:noProof/>
            <w:sz w:val="22"/>
            <w:szCs w:val="28"/>
            <w:lang w:val="en-GB" w:eastAsia="en-GB" w:bidi="bn-BD"/>
          </w:rPr>
          <w:tab/>
        </w:r>
        <w:r w:rsidRPr="00101ABD">
          <w:rPr>
            <w:rStyle w:val="Hyperlink"/>
            <w:noProof/>
          </w:rPr>
          <w:t>Deaf Services</w:t>
        </w:r>
        <w:r>
          <w:rPr>
            <w:noProof/>
            <w:webHidden/>
          </w:rPr>
          <w:tab/>
        </w:r>
        <w:r>
          <w:rPr>
            <w:noProof/>
            <w:webHidden/>
          </w:rPr>
          <w:fldChar w:fldCharType="begin"/>
        </w:r>
        <w:r>
          <w:rPr>
            <w:noProof/>
            <w:webHidden/>
          </w:rPr>
          <w:instrText xml:space="preserve"> PAGEREF _Toc512843572 \h </w:instrText>
        </w:r>
        <w:r>
          <w:rPr>
            <w:noProof/>
            <w:webHidden/>
          </w:rPr>
        </w:r>
        <w:r>
          <w:rPr>
            <w:noProof/>
            <w:webHidden/>
          </w:rPr>
          <w:fldChar w:fldCharType="separate"/>
        </w:r>
        <w:r>
          <w:rPr>
            <w:noProof/>
            <w:webHidden/>
          </w:rPr>
          <w:t>11</w:t>
        </w:r>
        <w:r>
          <w:rPr>
            <w:noProof/>
            <w:webHidden/>
          </w:rPr>
          <w:fldChar w:fldCharType="end"/>
        </w:r>
      </w:hyperlink>
    </w:p>
    <w:p w14:paraId="333C26E7"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3" w:history="1">
        <w:r w:rsidRPr="00101ABD">
          <w:rPr>
            <w:rStyle w:val="Hyperlink"/>
            <w:noProof/>
          </w:rPr>
          <w:t>2.3</w:t>
        </w:r>
        <w:r>
          <w:rPr>
            <w:rFonts w:asciiTheme="minorHAnsi" w:eastAsiaTheme="minorEastAsia" w:hAnsiTheme="minorHAnsi" w:cs="Vrinda"/>
            <w:noProof/>
            <w:sz w:val="22"/>
            <w:szCs w:val="28"/>
            <w:lang w:val="en-GB" w:eastAsia="en-GB" w:bidi="bn-BD"/>
          </w:rPr>
          <w:tab/>
        </w:r>
        <w:r w:rsidRPr="00101ABD">
          <w:rPr>
            <w:rStyle w:val="Hyperlink"/>
            <w:noProof/>
          </w:rPr>
          <w:t>Deaf History</w:t>
        </w:r>
        <w:r>
          <w:rPr>
            <w:noProof/>
            <w:webHidden/>
          </w:rPr>
          <w:tab/>
        </w:r>
        <w:r>
          <w:rPr>
            <w:noProof/>
            <w:webHidden/>
          </w:rPr>
          <w:fldChar w:fldCharType="begin"/>
        </w:r>
        <w:r>
          <w:rPr>
            <w:noProof/>
            <w:webHidden/>
          </w:rPr>
          <w:instrText xml:space="preserve"> PAGEREF _Toc512843573 \h </w:instrText>
        </w:r>
        <w:r>
          <w:rPr>
            <w:noProof/>
            <w:webHidden/>
          </w:rPr>
        </w:r>
        <w:r>
          <w:rPr>
            <w:noProof/>
            <w:webHidden/>
          </w:rPr>
          <w:fldChar w:fldCharType="separate"/>
        </w:r>
        <w:r>
          <w:rPr>
            <w:noProof/>
            <w:webHidden/>
          </w:rPr>
          <w:t>12</w:t>
        </w:r>
        <w:r>
          <w:rPr>
            <w:noProof/>
            <w:webHidden/>
          </w:rPr>
          <w:fldChar w:fldCharType="end"/>
        </w:r>
      </w:hyperlink>
    </w:p>
    <w:p w14:paraId="25AD2E02" w14:textId="77777777" w:rsidR="000B725E" w:rsidRDefault="000B725E">
      <w:pPr>
        <w:pStyle w:val="TOC1"/>
        <w:tabs>
          <w:tab w:val="left" w:pos="1320"/>
        </w:tabs>
        <w:rPr>
          <w:rFonts w:asciiTheme="minorHAnsi" w:eastAsiaTheme="minorEastAsia" w:hAnsiTheme="minorHAnsi" w:cs="Vrinda"/>
          <w:bCs w:val="0"/>
          <w:noProof/>
          <w:szCs w:val="28"/>
          <w:lang w:eastAsia="en-GB" w:bidi="bn-BD"/>
        </w:rPr>
      </w:pPr>
      <w:hyperlink w:anchor="_Toc512843574" w:history="1">
        <w:r w:rsidRPr="00101ABD">
          <w:rPr>
            <w:rStyle w:val="Hyperlink"/>
            <w:noProof/>
          </w:rPr>
          <w:t>Chapter 3:</w:t>
        </w:r>
        <w:r>
          <w:rPr>
            <w:rFonts w:asciiTheme="minorHAnsi" w:eastAsiaTheme="minorEastAsia" w:hAnsiTheme="minorHAnsi" w:cs="Vrinda"/>
            <w:bCs w:val="0"/>
            <w:noProof/>
            <w:szCs w:val="28"/>
            <w:lang w:eastAsia="en-GB" w:bidi="bn-BD"/>
          </w:rPr>
          <w:tab/>
        </w:r>
        <w:r w:rsidRPr="00101ABD">
          <w:rPr>
            <w:rStyle w:val="Hyperlink"/>
            <w:noProof/>
          </w:rPr>
          <w:t>Case studies</w:t>
        </w:r>
        <w:r>
          <w:rPr>
            <w:noProof/>
            <w:webHidden/>
          </w:rPr>
          <w:tab/>
        </w:r>
        <w:r>
          <w:rPr>
            <w:noProof/>
            <w:webHidden/>
          </w:rPr>
          <w:fldChar w:fldCharType="begin"/>
        </w:r>
        <w:r>
          <w:rPr>
            <w:noProof/>
            <w:webHidden/>
          </w:rPr>
          <w:instrText xml:space="preserve"> PAGEREF _Toc512843574 \h </w:instrText>
        </w:r>
        <w:r>
          <w:rPr>
            <w:noProof/>
            <w:webHidden/>
          </w:rPr>
        </w:r>
        <w:r>
          <w:rPr>
            <w:noProof/>
            <w:webHidden/>
          </w:rPr>
          <w:fldChar w:fldCharType="separate"/>
        </w:r>
        <w:r>
          <w:rPr>
            <w:noProof/>
            <w:webHidden/>
          </w:rPr>
          <w:t>13</w:t>
        </w:r>
        <w:r>
          <w:rPr>
            <w:noProof/>
            <w:webHidden/>
          </w:rPr>
          <w:fldChar w:fldCharType="end"/>
        </w:r>
      </w:hyperlink>
    </w:p>
    <w:p w14:paraId="7FCABE24"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5" w:history="1">
        <w:r w:rsidRPr="00101ABD">
          <w:rPr>
            <w:rStyle w:val="Hyperlink"/>
            <w:noProof/>
          </w:rPr>
          <w:t>3.1</w:t>
        </w:r>
        <w:r>
          <w:rPr>
            <w:rFonts w:asciiTheme="minorHAnsi" w:eastAsiaTheme="minorEastAsia" w:hAnsiTheme="minorHAnsi" w:cs="Vrinda"/>
            <w:noProof/>
            <w:sz w:val="22"/>
            <w:szCs w:val="28"/>
            <w:lang w:val="en-GB" w:eastAsia="en-GB" w:bidi="bn-BD"/>
          </w:rPr>
          <w:tab/>
        </w:r>
        <w:r w:rsidRPr="00101ABD">
          <w:rPr>
            <w:rStyle w:val="Hyperlink"/>
            <w:noProof/>
          </w:rPr>
          <w:t>Deaf Website</w:t>
        </w:r>
        <w:r>
          <w:rPr>
            <w:noProof/>
            <w:webHidden/>
          </w:rPr>
          <w:tab/>
        </w:r>
        <w:r>
          <w:rPr>
            <w:noProof/>
            <w:webHidden/>
          </w:rPr>
          <w:fldChar w:fldCharType="begin"/>
        </w:r>
        <w:r>
          <w:rPr>
            <w:noProof/>
            <w:webHidden/>
          </w:rPr>
          <w:instrText xml:space="preserve"> PAGEREF _Toc512843575 \h </w:instrText>
        </w:r>
        <w:r>
          <w:rPr>
            <w:noProof/>
            <w:webHidden/>
          </w:rPr>
        </w:r>
        <w:r>
          <w:rPr>
            <w:noProof/>
            <w:webHidden/>
          </w:rPr>
          <w:fldChar w:fldCharType="separate"/>
        </w:r>
        <w:r>
          <w:rPr>
            <w:noProof/>
            <w:webHidden/>
          </w:rPr>
          <w:t>13</w:t>
        </w:r>
        <w:r>
          <w:rPr>
            <w:noProof/>
            <w:webHidden/>
          </w:rPr>
          <w:fldChar w:fldCharType="end"/>
        </w:r>
      </w:hyperlink>
    </w:p>
    <w:p w14:paraId="1FED6CDB"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6" w:history="1">
        <w:r w:rsidRPr="00101ABD">
          <w:rPr>
            <w:rStyle w:val="Hyperlink"/>
            <w:noProof/>
          </w:rPr>
          <w:t>3.2</w:t>
        </w:r>
        <w:r>
          <w:rPr>
            <w:rFonts w:asciiTheme="minorHAnsi" w:eastAsiaTheme="minorEastAsia" w:hAnsiTheme="minorHAnsi" w:cs="Vrinda"/>
            <w:noProof/>
            <w:sz w:val="22"/>
            <w:szCs w:val="28"/>
            <w:lang w:val="en-GB" w:eastAsia="en-GB" w:bidi="bn-BD"/>
          </w:rPr>
          <w:tab/>
        </w:r>
        <w:r w:rsidRPr="00101ABD">
          <w:rPr>
            <w:rStyle w:val="Hyperlink"/>
            <w:noProof/>
          </w:rPr>
          <w:t>Interpreter/Note-Taker service</w:t>
        </w:r>
        <w:r>
          <w:rPr>
            <w:noProof/>
            <w:webHidden/>
          </w:rPr>
          <w:tab/>
        </w:r>
        <w:r>
          <w:rPr>
            <w:noProof/>
            <w:webHidden/>
          </w:rPr>
          <w:fldChar w:fldCharType="begin"/>
        </w:r>
        <w:r>
          <w:rPr>
            <w:noProof/>
            <w:webHidden/>
          </w:rPr>
          <w:instrText xml:space="preserve"> PAGEREF _Toc512843576 \h </w:instrText>
        </w:r>
        <w:r>
          <w:rPr>
            <w:noProof/>
            <w:webHidden/>
          </w:rPr>
        </w:r>
        <w:r>
          <w:rPr>
            <w:noProof/>
            <w:webHidden/>
          </w:rPr>
          <w:fldChar w:fldCharType="separate"/>
        </w:r>
        <w:r>
          <w:rPr>
            <w:noProof/>
            <w:webHidden/>
          </w:rPr>
          <w:t>19</w:t>
        </w:r>
        <w:r>
          <w:rPr>
            <w:noProof/>
            <w:webHidden/>
          </w:rPr>
          <w:fldChar w:fldCharType="end"/>
        </w:r>
      </w:hyperlink>
    </w:p>
    <w:p w14:paraId="7275D81C" w14:textId="77777777" w:rsidR="000B725E" w:rsidRDefault="000B725E">
      <w:pPr>
        <w:pStyle w:val="TOC1"/>
        <w:tabs>
          <w:tab w:val="left" w:pos="1320"/>
        </w:tabs>
        <w:rPr>
          <w:rFonts w:asciiTheme="minorHAnsi" w:eastAsiaTheme="minorEastAsia" w:hAnsiTheme="minorHAnsi" w:cs="Vrinda"/>
          <w:bCs w:val="0"/>
          <w:noProof/>
          <w:szCs w:val="28"/>
          <w:lang w:eastAsia="en-GB" w:bidi="bn-BD"/>
        </w:rPr>
      </w:pPr>
      <w:hyperlink w:anchor="_Toc512843577" w:history="1">
        <w:r w:rsidRPr="00101ABD">
          <w:rPr>
            <w:rStyle w:val="Hyperlink"/>
            <w:noProof/>
          </w:rPr>
          <w:t>Chapter 4:</w:t>
        </w:r>
        <w:r>
          <w:rPr>
            <w:rFonts w:asciiTheme="minorHAnsi" w:eastAsiaTheme="minorEastAsia" w:hAnsiTheme="minorHAnsi" w:cs="Vrinda"/>
            <w:bCs w:val="0"/>
            <w:noProof/>
            <w:szCs w:val="28"/>
            <w:lang w:eastAsia="en-GB" w:bidi="bn-BD"/>
          </w:rPr>
          <w:tab/>
        </w:r>
        <w:r w:rsidRPr="00101ABD">
          <w:rPr>
            <w:rStyle w:val="Hyperlink"/>
            <w:noProof/>
          </w:rPr>
          <w:t>Implementation</w:t>
        </w:r>
        <w:r>
          <w:rPr>
            <w:noProof/>
            <w:webHidden/>
          </w:rPr>
          <w:tab/>
        </w:r>
        <w:r>
          <w:rPr>
            <w:noProof/>
            <w:webHidden/>
          </w:rPr>
          <w:fldChar w:fldCharType="begin"/>
        </w:r>
        <w:r>
          <w:rPr>
            <w:noProof/>
            <w:webHidden/>
          </w:rPr>
          <w:instrText xml:space="preserve"> PAGEREF _Toc512843577 \h </w:instrText>
        </w:r>
        <w:r>
          <w:rPr>
            <w:noProof/>
            <w:webHidden/>
          </w:rPr>
        </w:r>
        <w:r>
          <w:rPr>
            <w:noProof/>
            <w:webHidden/>
          </w:rPr>
          <w:fldChar w:fldCharType="separate"/>
        </w:r>
        <w:r>
          <w:rPr>
            <w:noProof/>
            <w:webHidden/>
          </w:rPr>
          <w:t>20</w:t>
        </w:r>
        <w:r>
          <w:rPr>
            <w:noProof/>
            <w:webHidden/>
          </w:rPr>
          <w:fldChar w:fldCharType="end"/>
        </w:r>
      </w:hyperlink>
    </w:p>
    <w:p w14:paraId="2DF0A01C"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8" w:history="1">
        <w:r w:rsidRPr="00101ABD">
          <w:rPr>
            <w:rStyle w:val="Hyperlink"/>
            <w:noProof/>
          </w:rPr>
          <w:t>4.2</w:t>
        </w:r>
        <w:r>
          <w:rPr>
            <w:rFonts w:asciiTheme="minorHAnsi" w:eastAsiaTheme="minorEastAsia" w:hAnsiTheme="minorHAnsi" w:cs="Vrinda"/>
            <w:noProof/>
            <w:sz w:val="22"/>
            <w:szCs w:val="28"/>
            <w:lang w:val="en-GB" w:eastAsia="en-GB" w:bidi="bn-BD"/>
          </w:rPr>
          <w:tab/>
        </w:r>
        <w:r w:rsidRPr="00101ABD">
          <w:rPr>
            <w:rStyle w:val="Hyperlink"/>
            <w:noProof/>
          </w:rPr>
          <w:t>Home page</w:t>
        </w:r>
        <w:r>
          <w:rPr>
            <w:noProof/>
            <w:webHidden/>
          </w:rPr>
          <w:tab/>
        </w:r>
        <w:r>
          <w:rPr>
            <w:noProof/>
            <w:webHidden/>
          </w:rPr>
          <w:fldChar w:fldCharType="begin"/>
        </w:r>
        <w:r>
          <w:rPr>
            <w:noProof/>
            <w:webHidden/>
          </w:rPr>
          <w:instrText xml:space="preserve"> PAGEREF _Toc512843578 \h </w:instrText>
        </w:r>
        <w:r>
          <w:rPr>
            <w:noProof/>
            <w:webHidden/>
          </w:rPr>
        </w:r>
        <w:r>
          <w:rPr>
            <w:noProof/>
            <w:webHidden/>
          </w:rPr>
          <w:fldChar w:fldCharType="separate"/>
        </w:r>
        <w:r>
          <w:rPr>
            <w:noProof/>
            <w:webHidden/>
          </w:rPr>
          <w:t>23</w:t>
        </w:r>
        <w:r>
          <w:rPr>
            <w:noProof/>
            <w:webHidden/>
          </w:rPr>
          <w:fldChar w:fldCharType="end"/>
        </w:r>
      </w:hyperlink>
    </w:p>
    <w:p w14:paraId="033B286B"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79" w:history="1">
        <w:r w:rsidRPr="00101ABD">
          <w:rPr>
            <w:rStyle w:val="Hyperlink"/>
            <w:noProof/>
          </w:rPr>
          <w:t>4.3</w:t>
        </w:r>
        <w:r>
          <w:rPr>
            <w:rFonts w:asciiTheme="minorHAnsi" w:eastAsiaTheme="minorEastAsia" w:hAnsiTheme="minorHAnsi" w:cs="Vrinda"/>
            <w:noProof/>
            <w:sz w:val="22"/>
            <w:szCs w:val="28"/>
            <w:lang w:val="en-GB" w:eastAsia="en-GB" w:bidi="bn-BD"/>
          </w:rPr>
          <w:tab/>
        </w:r>
        <w:r w:rsidRPr="00101ABD">
          <w:rPr>
            <w:rStyle w:val="Hyperlink"/>
            <w:noProof/>
          </w:rPr>
          <w:t>Subtitled Cinema</w:t>
        </w:r>
        <w:r>
          <w:rPr>
            <w:noProof/>
            <w:webHidden/>
          </w:rPr>
          <w:tab/>
        </w:r>
        <w:r>
          <w:rPr>
            <w:noProof/>
            <w:webHidden/>
          </w:rPr>
          <w:fldChar w:fldCharType="begin"/>
        </w:r>
        <w:r>
          <w:rPr>
            <w:noProof/>
            <w:webHidden/>
          </w:rPr>
          <w:instrText xml:space="preserve"> PAGEREF _Toc512843579 \h </w:instrText>
        </w:r>
        <w:r>
          <w:rPr>
            <w:noProof/>
            <w:webHidden/>
          </w:rPr>
        </w:r>
        <w:r>
          <w:rPr>
            <w:noProof/>
            <w:webHidden/>
          </w:rPr>
          <w:fldChar w:fldCharType="separate"/>
        </w:r>
        <w:r>
          <w:rPr>
            <w:noProof/>
            <w:webHidden/>
          </w:rPr>
          <w:t>25</w:t>
        </w:r>
        <w:r>
          <w:rPr>
            <w:noProof/>
            <w:webHidden/>
          </w:rPr>
          <w:fldChar w:fldCharType="end"/>
        </w:r>
      </w:hyperlink>
    </w:p>
    <w:p w14:paraId="0F8A46F9"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0" w:history="1">
        <w:r w:rsidRPr="00101ABD">
          <w:rPr>
            <w:rStyle w:val="Hyperlink"/>
            <w:noProof/>
          </w:rPr>
          <w:t>4.4</w:t>
        </w:r>
        <w:r>
          <w:rPr>
            <w:rFonts w:asciiTheme="minorHAnsi" w:eastAsiaTheme="minorEastAsia" w:hAnsiTheme="minorHAnsi" w:cs="Vrinda"/>
            <w:noProof/>
            <w:sz w:val="22"/>
            <w:szCs w:val="28"/>
            <w:lang w:val="en-GB" w:eastAsia="en-GB" w:bidi="bn-BD"/>
          </w:rPr>
          <w:tab/>
        </w:r>
        <w:r w:rsidRPr="00101ABD">
          <w:rPr>
            <w:rStyle w:val="Hyperlink"/>
            <w:noProof/>
          </w:rPr>
          <w:t>Deaf Service</w:t>
        </w:r>
        <w:r>
          <w:rPr>
            <w:noProof/>
            <w:webHidden/>
          </w:rPr>
          <w:tab/>
        </w:r>
        <w:r>
          <w:rPr>
            <w:noProof/>
            <w:webHidden/>
          </w:rPr>
          <w:fldChar w:fldCharType="begin"/>
        </w:r>
        <w:r>
          <w:rPr>
            <w:noProof/>
            <w:webHidden/>
          </w:rPr>
          <w:instrText xml:space="preserve"> PAGEREF _Toc512843580 \h </w:instrText>
        </w:r>
        <w:r>
          <w:rPr>
            <w:noProof/>
            <w:webHidden/>
          </w:rPr>
        </w:r>
        <w:r>
          <w:rPr>
            <w:noProof/>
            <w:webHidden/>
          </w:rPr>
          <w:fldChar w:fldCharType="separate"/>
        </w:r>
        <w:r>
          <w:rPr>
            <w:noProof/>
            <w:webHidden/>
          </w:rPr>
          <w:t>28</w:t>
        </w:r>
        <w:r>
          <w:rPr>
            <w:noProof/>
            <w:webHidden/>
          </w:rPr>
          <w:fldChar w:fldCharType="end"/>
        </w:r>
      </w:hyperlink>
    </w:p>
    <w:p w14:paraId="46D1777B"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1" w:history="1">
        <w:r w:rsidRPr="00101ABD">
          <w:rPr>
            <w:rStyle w:val="Hyperlink"/>
            <w:noProof/>
            <w:lang w:eastAsia="en-GB"/>
          </w:rPr>
          <w:t>4.5</w:t>
        </w:r>
        <w:r>
          <w:rPr>
            <w:rFonts w:asciiTheme="minorHAnsi" w:eastAsiaTheme="minorEastAsia" w:hAnsiTheme="minorHAnsi" w:cs="Vrinda"/>
            <w:noProof/>
            <w:sz w:val="22"/>
            <w:szCs w:val="28"/>
            <w:lang w:val="en-GB" w:eastAsia="en-GB" w:bidi="bn-BD"/>
          </w:rPr>
          <w:tab/>
        </w:r>
        <w:r w:rsidRPr="00101ABD">
          <w:rPr>
            <w:rStyle w:val="Hyperlink"/>
            <w:noProof/>
          </w:rPr>
          <w:t>Contact Us</w:t>
        </w:r>
        <w:r>
          <w:rPr>
            <w:noProof/>
            <w:webHidden/>
          </w:rPr>
          <w:tab/>
        </w:r>
        <w:r>
          <w:rPr>
            <w:noProof/>
            <w:webHidden/>
          </w:rPr>
          <w:fldChar w:fldCharType="begin"/>
        </w:r>
        <w:r>
          <w:rPr>
            <w:noProof/>
            <w:webHidden/>
          </w:rPr>
          <w:instrText xml:space="preserve"> PAGEREF _Toc512843581 \h </w:instrText>
        </w:r>
        <w:r>
          <w:rPr>
            <w:noProof/>
            <w:webHidden/>
          </w:rPr>
        </w:r>
        <w:r>
          <w:rPr>
            <w:noProof/>
            <w:webHidden/>
          </w:rPr>
          <w:fldChar w:fldCharType="separate"/>
        </w:r>
        <w:r>
          <w:rPr>
            <w:noProof/>
            <w:webHidden/>
          </w:rPr>
          <w:t>30</w:t>
        </w:r>
        <w:r>
          <w:rPr>
            <w:noProof/>
            <w:webHidden/>
          </w:rPr>
          <w:fldChar w:fldCharType="end"/>
        </w:r>
      </w:hyperlink>
    </w:p>
    <w:p w14:paraId="6CE17CED"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2" w:history="1">
        <w:r w:rsidRPr="00101ABD">
          <w:rPr>
            <w:rStyle w:val="Hyperlink"/>
            <w:noProof/>
          </w:rPr>
          <w:t>4.6</w:t>
        </w:r>
        <w:r>
          <w:rPr>
            <w:rFonts w:asciiTheme="minorHAnsi" w:eastAsiaTheme="minorEastAsia" w:hAnsiTheme="minorHAnsi" w:cs="Vrinda"/>
            <w:noProof/>
            <w:sz w:val="22"/>
            <w:szCs w:val="28"/>
            <w:lang w:val="en-GB" w:eastAsia="en-GB" w:bidi="bn-BD"/>
          </w:rPr>
          <w:tab/>
        </w:r>
        <w:r w:rsidRPr="00101ABD">
          <w:rPr>
            <w:rStyle w:val="Hyperlink"/>
            <w:noProof/>
          </w:rPr>
          <w:t>Script Code</w:t>
        </w:r>
        <w:r>
          <w:rPr>
            <w:noProof/>
            <w:webHidden/>
          </w:rPr>
          <w:tab/>
        </w:r>
        <w:r>
          <w:rPr>
            <w:noProof/>
            <w:webHidden/>
          </w:rPr>
          <w:fldChar w:fldCharType="begin"/>
        </w:r>
        <w:r>
          <w:rPr>
            <w:noProof/>
            <w:webHidden/>
          </w:rPr>
          <w:instrText xml:space="preserve"> PAGEREF _Toc512843582 \h </w:instrText>
        </w:r>
        <w:r>
          <w:rPr>
            <w:noProof/>
            <w:webHidden/>
          </w:rPr>
        </w:r>
        <w:r>
          <w:rPr>
            <w:noProof/>
            <w:webHidden/>
          </w:rPr>
          <w:fldChar w:fldCharType="separate"/>
        </w:r>
        <w:r>
          <w:rPr>
            <w:noProof/>
            <w:webHidden/>
          </w:rPr>
          <w:t>32</w:t>
        </w:r>
        <w:r>
          <w:rPr>
            <w:noProof/>
            <w:webHidden/>
          </w:rPr>
          <w:fldChar w:fldCharType="end"/>
        </w:r>
      </w:hyperlink>
    </w:p>
    <w:p w14:paraId="218288BC"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3" w:history="1">
        <w:r w:rsidRPr="00101ABD">
          <w:rPr>
            <w:rStyle w:val="Hyperlink"/>
            <w:noProof/>
          </w:rPr>
          <w:t>4.7</w:t>
        </w:r>
        <w:r>
          <w:rPr>
            <w:rFonts w:asciiTheme="minorHAnsi" w:eastAsiaTheme="minorEastAsia" w:hAnsiTheme="minorHAnsi" w:cs="Vrinda"/>
            <w:noProof/>
            <w:sz w:val="22"/>
            <w:szCs w:val="28"/>
            <w:lang w:val="en-GB" w:eastAsia="en-GB" w:bidi="bn-BD"/>
          </w:rPr>
          <w:tab/>
        </w:r>
        <w:r w:rsidRPr="00101ABD">
          <w:rPr>
            <w:rStyle w:val="Hyperlink"/>
            <w:noProof/>
          </w:rPr>
          <w:t>Key Functions</w:t>
        </w:r>
        <w:r>
          <w:rPr>
            <w:noProof/>
            <w:webHidden/>
          </w:rPr>
          <w:tab/>
        </w:r>
        <w:r>
          <w:rPr>
            <w:noProof/>
            <w:webHidden/>
          </w:rPr>
          <w:fldChar w:fldCharType="begin"/>
        </w:r>
        <w:r>
          <w:rPr>
            <w:noProof/>
            <w:webHidden/>
          </w:rPr>
          <w:instrText xml:space="preserve"> PAGEREF _Toc512843583 \h </w:instrText>
        </w:r>
        <w:r>
          <w:rPr>
            <w:noProof/>
            <w:webHidden/>
          </w:rPr>
        </w:r>
        <w:r>
          <w:rPr>
            <w:noProof/>
            <w:webHidden/>
          </w:rPr>
          <w:fldChar w:fldCharType="separate"/>
        </w:r>
        <w:r>
          <w:rPr>
            <w:noProof/>
            <w:webHidden/>
          </w:rPr>
          <w:t>33</w:t>
        </w:r>
        <w:r>
          <w:rPr>
            <w:noProof/>
            <w:webHidden/>
          </w:rPr>
          <w:fldChar w:fldCharType="end"/>
        </w:r>
      </w:hyperlink>
    </w:p>
    <w:p w14:paraId="27C458DC"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4" w:history="1">
        <w:r w:rsidRPr="00101ABD">
          <w:rPr>
            <w:rStyle w:val="Hyperlink"/>
            <w:noProof/>
          </w:rPr>
          <w:t>4.8</w:t>
        </w:r>
        <w:r>
          <w:rPr>
            <w:rFonts w:asciiTheme="minorHAnsi" w:eastAsiaTheme="minorEastAsia" w:hAnsiTheme="minorHAnsi" w:cs="Vrinda"/>
            <w:noProof/>
            <w:sz w:val="22"/>
            <w:szCs w:val="28"/>
            <w:lang w:val="en-GB" w:eastAsia="en-GB" w:bidi="bn-BD"/>
          </w:rPr>
          <w:tab/>
        </w:r>
        <w:r w:rsidRPr="00101ABD">
          <w:rPr>
            <w:rStyle w:val="Hyperlink"/>
            <w:noProof/>
          </w:rPr>
          <w:t>Testing</w:t>
        </w:r>
        <w:r>
          <w:rPr>
            <w:noProof/>
            <w:webHidden/>
          </w:rPr>
          <w:tab/>
        </w:r>
        <w:r>
          <w:rPr>
            <w:noProof/>
            <w:webHidden/>
          </w:rPr>
          <w:fldChar w:fldCharType="begin"/>
        </w:r>
        <w:r>
          <w:rPr>
            <w:noProof/>
            <w:webHidden/>
          </w:rPr>
          <w:instrText xml:space="preserve"> PAGEREF _Toc512843584 \h </w:instrText>
        </w:r>
        <w:r>
          <w:rPr>
            <w:noProof/>
            <w:webHidden/>
          </w:rPr>
        </w:r>
        <w:r>
          <w:rPr>
            <w:noProof/>
            <w:webHidden/>
          </w:rPr>
          <w:fldChar w:fldCharType="separate"/>
        </w:r>
        <w:r>
          <w:rPr>
            <w:noProof/>
            <w:webHidden/>
          </w:rPr>
          <w:t>33</w:t>
        </w:r>
        <w:r>
          <w:rPr>
            <w:noProof/>
            <w:webHidden/>
          </w:rPr>
          <w:fldChar w:fldCharType="end"/>
        </w:r>
      </w:hyperlink>
    </w:p>
    <w:p w14:paraId="3291AB1E"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5" w:history="1">
        <w:r w:rsidRPr="00101ABD">
          <w:rPr>
            <w:rStyle w:val="Hyperlink"/>
            <w:noProof/>
          </w:rPr>
          <w:t>4.9</w:t>
        </w:r>
        <w:r>
          <w:rPr>
            <w:rFonts w:asciiTheme="minorHAnsi" w:eastAsiaTheme="minorEastAsia" w:hAnsiTheme="minorHAnsi" w:cs="Vrinda"/>
            <w:noProof/>
            <w:sz w:val="22"/>
            <w:szCs w:val="28"/>
            <w:lang w:val="en-GB" w:eastAsia="en-GB" w:bidi="bn-BD"/>
          </w:rPr>
          <w:tab/>
        </w:r>
        <w:r w:rsidRPr="00101ABD">
          <w:rPr>
            <w:rStyle w:val="Hyperlink"/>
            <w:noProof/>
          </w:rPr>
          <w:t>Solved Problems</w:t>
        </w:r>
        <w:r>
          <w:rPr>
            <w:noProof/>
            <w:webHidden/>
          </w:rPr>
          <w:tab/>
        </w:r>
        <w:r>
          <w:rPr>
            <w:noProof/>
            <w:webHidden/>
          </w:rPr>
          <w:fldChar w:fldCharType="begin"/>
        </w:r>
        <w:r>
          <w:rPr>
            <w:noProof/>
            <w:webHidden/>
          </w:rPr>
          <w:instrText xml:space="preserve"> PAGEREF _Toc512843585 \h </w:instrText>
        </w:r>
        <w:r>
          <w:rPr>
            <w:noProof/>
            <w:webHidden/>
          </w:rPr>
        </w:r>
        <w:r>
          <w:rPr>
            <w:noProof/>
            <w:webHidden/>
          </w:rPr>
          <w:fldChar w:fldCharType="separate"/>
        </w:r>
        <w:r>
          <w:rPr>
            <w:noProof/>
            <w:webHidden/>
          </w:rPr>
          <w:t>36</w:t>
        </w:r>
        <w:r>
          <w:rPr>
            <w:noProof/>
            <w:webHidden/>
          </w:rPr>
          <w:fldChar w:fldCharType="end"/>
        </w:r>
      </w:hyperlink>
    </w:p>
    <w:p w14:paraId="195E6469"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6" w:history="1">
        <w:r w:rsidRPr="00101ABD">
          <w:rPr>
            <w:rStyle w:val="Hyperlink"/>
            <w:noProof/>
          </w:rPr>
          <w:t>4.10</w:t>
        </w:r>
        <w:r>
          <w:rPr>
            <w:rFonts w:asciiTheme="minorHAnsi" w:eastAsiaTheme="minorEastAsia" w:hAnsiTheme="minorHAnsi" w:cs="Vrinda"/>
            <w:noProof/>
            <w:sz w:val="22"/>
            <w:szCs w:val="28"/>
            <w:lang w:val="en-GB" w:eastAsia="en-GB" w:bidi="bn-BD"/>
          </w:rPr>
          <w:tab/>
        </w:r>
        <w:r w:rsidRPr="00101ABD">
          <w:rPr>
            <w:rStyle w:val="Hyperlink"/>
            <w:noProof/>
          </w:rPr>
          <w:t>Tools and Techniques</w:t>
        </w:r>
        <w:r>
          <w:rPr>
            <w:noProof/>
            <w:webHidden/>
          </w:rPr>
          <w:tab/>
        </w:r>
        <w:r>
          <w:rPr>
            <w:noProof/>
            <w:webHidden/>
          </w:rPr>
          <w:fldChar w:fldCharType="begin"/>
        </w:r>
        <w:r>
          <w:rPr>
            <w:noProof/>
            <w:webHidden/>
          </w:rPr>
          <w:instrText xml:space="preserve"> PAGEREF _Toc512843586 \h </w:instrText>
        </w:r>
        <w:r>
          <w:rPr>
            <w:noProof/>
            <w:webHidden/>
          </w:rPr>
        </w:r>
        <w:r>
          <w:rPr>
            <w:noProof/>
            <w:webHidden/>
          </w:rPr>
          <w:fldChar w:fldCharType="separate"/>
        </w:r>
        <w:r>
          <w:rPr>
            <w:noProof/>
            <w:webHidden/>
          </w:rPr>
          <w:t>38</w:t>
        </w:r>
        <w:r>
          <w:rPr>
            <w:noProof/>
            <w:webHidden/>
          </w:rPr>
          <w:fldChar w:fldCharType="end"/>
        </w:r>
      </w:hyperlink>
    </w:p>
    <w:p w14:paraId="553EC0B2"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7" w:history="1">
        <w:r w:rsidRPr="00101ABD">
          <w:rPr>
            <w:rStyle w:val="Hyperlink"/>
            <w:noProof/>
          </w:rPr>
          <w:t>4.11</w:t>
        </w:r>
        <w:r>
          <w:rPr>
            <w:rFonts w:asciiTheme="minorHAnsi" w:eastAsiaTheme="minorEastAsia" w:hAnsiTheme="minorHAnsi" w:cs="Vrinda"/>
            <w:noProof/>
            <w:sz w:val="22"/>
            <w:szCs w:val="28"/>
            <w:lang w:val="en-GB" w:eastAsia="en-GB" w:bidi="bn-BD"/>
          </w:rPr>
          <w:tab/>
        </w:r>
        <w:r w:rsidRPr="00101ABD">
          <w:rPr>
            <w:rStyle w:val="Hyperlink"/>
            <w:noProof/>
          </w:rPr>
          <w:t>Positive and Negative aspects of Implementation</w:t>
        </w:r>
        <w:r>
          <w:rPr>
            <w:noProof/>
            <w:webHidden/>
          </w:rPr>
          <w:tab/>
        </w:r>
        <w:r>
          <w:rPr>
            <w:noProof/>
            <w:webHidden/>
          </w:rPr>
          <w:fldChar w:fldCharType="begin"/>
        </w:r>
        <w:r>
          <w:rPr>
            <w:noProof/>
            <w:webHidden/>
          </w:rPr>
          <w:instrText xml:space="preserve"> PAGEREF _Toc512843587 \h </w:instrText>
        </w:r>
        <w:r>
          <w:rPr>
            <w:noProof/>
            <w:webHidden/>
          </w:rPr>
        </w:r>
        <w:r>
          <w:rPr>
            <w:noProof/>
            <w:webHidden/>
          </w:rPr>
          <w:fldChar w:fldCharType="separate"/>
        </w:r>
        <w:r>
          <w:rPr>
            <w:noProof/>
            <w:webHidden/>
          </w:rPr>
          <w:t>38</w:t>
        </w:r>
        <w:r>
          <w:rPr>
            <w:noProof/>
            <w:webHidden/>
          </w:rPr>
          <w:fldChar w:fldCharType="end"/>
        </w:r>
      </w:hyperlink>
    </w:p>
    <w:p w14:paraId="6373617A"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88" w:history="1">
        <w:r w:rsidRPr="00101ABD">
          <w:rPr>
            <w:rStyle w:val="Hyperlink"/>
            <w:noProof/>
          </w:rPr>
          <w:t>4.12</w:t>
        </w:r>
        <w:r>
          <w:rPr>
            <w:rFonts w:asciiTheme="minorHAnsi" w:eastAsiaTheme="minorEastAsia" w:hAnsiTheme="minorHAnsi" w:cs="Vrinda"/>
            <w:noProof/>
            <w:sz w:val="22"/>
            <w:szCs w:val="28"/>
            <w:lang w:val="en-GB" w:eastAsia="en-GB" w:bidi="bn-BD"/>
          </w:rPr>
          <w:tab/>
        </w:r>
        <w:r w:rsidRPr="00101ABD">
          <w:rPr>
            <w:rStyle w:val="Hyperlink"/>
            <w:noProof/>
          </w:rPr>
          <w:t>Surveys</w:t>
        </w:r>
        <w:r>
          <w:rPr>
            <w:noProof/>
            <w:webHidden/>
          </w:rPr>
          <w:tab/>
        </w:r>
        <w:r>
          <w:rPr>
            <w:noProof/>
            <w:webHidden/>
          </w:rPr>
          <w:fldChar w:fldCharType="begin"/>
        </w:r>
        <w:r>
          <w:rPr>
            <w:noProof/>
            <w:webHidden/>
          </w:rPr>
          <w:instrText xml:space="preserve"> PAGEREF _Toc512843588 \h </w:instrText>
        </w:r>
        <w:r>
          <w:rPr>
            <w:noProof/>
            <w:webHidden/>
          </w:rPr>
        </w:r>
        <w:r>
          <w:rPr>
            <w:noProof/>
            <w:webHidden/>
          </w:rPr>
          <w:fldChar w:fldCharType="separate"/>
        </w:r>
        <w:r>
          <w:rPr>
            <w:noProof/>
            <w:webHidden/>
          </w:rPr>
          <w:t>39</w:t>
        </w:r>
        <w:r>
          <w:rPr>
            <w:noProof/>
            <w:webHidden/>
          </w:rPr>
          <w:fldChar w:fldCharType="end"/>
        </w:r>
      </w:hyperlink>
    </w:p>
    <w:p w14:paraId="5C6F65FA" w14:textId="77777777" w:rsidR="000B725E" w:rsidRDefault="000B725E">
      <w:pPr>
        <w:pStyle w:val="TOC1"/>
        <w:tabs>
          <w:tab w:val="left" w:pos="1320"/>
        </w:tabs>
        <w:rPr>
          <w:rFonts w:asciiTheme="minorHAnsi" w:eastAsiaTheme="minorEastAsia" w:hAnsiTheme="minorHAnsi" w:cs="Vrinda"/>
          <w:bCs w:val="0"/>
          <w:noProof/>
          <w:szCs w:val="28"/>
          <w:lang w:eastAsia="en-GB" w:bidi="bn-BD"/>
        </w:rPr>
      </w:pPr>
      <w:hyperlink w:anchor="_Toc512843589" w:history="1">
        <w:r w:rsidRPr="00101ABD">
          <w:rPr>
            <w:rStyle w:val="Hyperlink"/>
            <w:noProof/>
          </w:rPr>
          <w:t>Chapter 5:</w:t>
        </w:r>
        <w:r>
          <w:rPr>
            <w:rFonts w:asciiTheme="minorHAnsi" w:eastAsiaTheme="minorEastAsia" w:hAnsiTheme="minorHAnsi" w:cs="Vrinda"/>
            <w:bCs w:val="0"/>
            <w:noProof/>
            <w:szCs w:val="28"/>
            <w:lang w:eastAsia="en-GB" w:bidi="bn-BD"/>
          </w:rPr>
          <w:tab/>
        </w:r>
        <w:r w:rsidRPr="00101ABD">
          <w:rPr>
            <w:rStyle w:val="Hyperlink"/>
            <w:noProof/>
          </w:rPr>
          <w:t>Evaluation</w:t>
        </w:r>
        <w:r>
          <w:rPr>
            <w:noProof/>
            <w:webHidden/>
          </w:rPr>
          <w:tab/>
        </w:r>
        <w:r>
          <w:rPr>
            <w:noProof/>
            <w:webHidden/>
          </w:rPr>
          <w:fldChar w:fldCharType="begin"/>
        </w:r>
        <w:r>
          <w:rPr>
            <w:noProof/>
            <w:webHidden/>
          </w:rPr>
          <w:instrText xml:space="preserve"> PAGEREF _Toc512843589 \h </w:instrText>
        </w:r>
        <w:r>
          <w:rPr>
            <w:noProof/>
            <w:webHidden/>
          </w:rPr>
        </w:r>
        <w:r>
          <w:rPr>
            <w:noProof/>
            <w:webHidden/>
          </w:rPr>
          <w:fldChar w:fldCharType="separate"/>
        </w:r>
        <w:r>
          <w:rPr>
            <w:noProof/>
            <w:webHidden/>
          </w:rPr>
          <w:t>40</w:t>
        </w:r>
        <w:r>
          <w:rPr>
            <w:noProof/>
            <w:webHidden/>
          </w:rPr>
          <w:fldChar w:fldCharType="end"/>
        </w:r>
      </w:hyperlink>
    </w:p>
    <w:p w14:paraId="38A80DCC" w14:textId="77777777" w:rsidR="000B725E" w:rsidRDefault="000B725E">
      <w:pPr>
        <w:pStyle w:val="TOC2"/>
        <w:rPr>
          <w:rFonts w:asciiTheme="minorHAnsi" w:eastAsiaTheme="minorEastAsia" w:hAnsiTheme="minorHAnsi" w:cs="Vrinda"/>
          <w:noProof/>
          <w:sz w:val="22"/>
          <w:szCs w:val="28"/>
          <w:lang w:val="en-GB" w:eastAsia="en-GB" w:bidi="bn-BD"/>
        </w:rPr>
      </w:pPr>
      <w:hyperlink w:anchor="_Toc512843590" w:history="1">
        <w:r w:rsidRPr="00101ABD">
          <w:rPr>
            <w:rStyle w:val="Hyperlink"/>
            <w:noProof/>
          </w:rPr>
          <w:t>5.1</w:t>
        </w:r>
        <w:r>
          <w:rPr>
            <w:rFonts w:asciiTheme="minorHAnsi" w:eastAsiaTheme="minorEastAsia" w:hAnsiTheme="minorHAnsi" w:cs="Vrinda"/>
            <w:noProof/>
            <w:sz w:val="22"/>
            <w:szCs w:val="28"/>
            <w:lang w:val="en-GB" w:eastAsia="en-GB" w:bidi="bn-BD"/>
          </w:rPr>
          <w:tab/>
        </w:r>
        <w:r w:rsidRPr="00101ABD">
          <w:rPr>
            <w:rStyle w:val="Hyperlink"/>
            <w:noProof/>
          </w:rPr>
          <w:t>Problem</w:t>
        </w:r>
        <w:r>
          <w:rPr>
            <w:noProof/>
            <w:webHidden/>
          </w:rPr>
          <w:tab/>
        </w:r>
        <w:r>
          <w:rPr>
            <w:noProof/>
            <w:webHidden/>
          </w:rPr>
          <w:fldChar w:fldCharType="begin"/>
        </w:r>
        <w:r>
          <w:rPr>
            <w:noProof/>
            <w:webHidden/>
          </w:rPr>
          <w:instrText xml:space="preserve"> PAGEREF _Toc512843590 \h </w:instrText>
        </w:r>
        <w:r>
          <w:rPr>
            <w:noProof/>
            <w:webHidden/>
          </w:rPr>
        </w:r>
        <w:r>
          <w:rPr>
            <w:noProof/>
            <w:webHidden/>
          </w:rPr>
          <w:fldChar w:fldCharType="separate"/>
        </w:r>
        <w:r>
          <w:rPr>
            <w:noProof/>
            <w:webHidden/>
          </w:rPr>
          <w:t>41</w:t>
        </w:r>
        <w:r>
          <w:rPr>
            <w:noProof/>
            <w:webHidden/>
          </w:rPr>
          <w:fldChar w:fldCharType="end"/>
        </w:r>
      </w:hyperlink>
    </w:p>
    <w:p w14:paraId="22262D1E" w14:textId="77777777" w:rsidR="000B725E" w:rsidRDefault="000B725E">
      <w:pPr>
        <w:pStyle w:val="TOC1"/>
        <w:tabs>
          <w:tab w:val="left" w:pos="1320"/>
        </w:tabs>
        <w:rPr>
          <w:rFonts w:asciiTheme="minorHAnsi" w:eastAsiaTheme="minorEastAsia" w:hAnsiTheme="minorHAnsi" w:cs="Vrinda"/>
          <w:bCs w:val="0"/>
          <w:noProof/>
          <w:szCs w:val="28"/>
          <w:lang w:eastAsia="en-GB" w:bidi="bn-BD"/>
        </w:rPr>
      </w:pPr>
      <w:hyperlink w:anchor="_Toc512843591" w:history="1">
        <w:r w:rsidRPr="00101ABD">
          <w:rPr>
            <w:rStyle w:val="Hyperlink"/>
            <w:noProof/>
          </w:rPr>
          <w:t>Chapter 6:</w:t>
        </w:r>
        <w:r>
          <w:rPr>
            <w:rFonts w:asciiTheme="minorHAnsi" w:eastAsiaTheme="minorEastAsia" w:hAnsiTheme="minorHAnsi" w:cs="Vrinda"/>
            <w:bCs w:val="0"/>
            <w:noProof/>
            <w:szCs w:val="28"/>
            <w:lang w:eastAsia="en-GB" w:bidi="bn-BD"/>
          </w:rPr>
          <w:tab/>
        </w:r>
        <w:r w:rsidRPr="00101ABD">
          <w:rPr>
            <w:rStyle w:val="Hyperlink"/>
            <w:noProof/>
          </w:rPr>
          <w:t>Conclusion</w:t>
        </w:r>
        <w:r>
          <w:rPr>
            <w:noProof/>
            <w:webHidden/>
          </w:rPr>
          <w:tab/>
        </w:r>
        <w:r>
          <w:rPr>
            <w:noProof/>
            <w:webHidden/>
          </w:rPr>
          <w:fldChar w:fldCharType="begin"/>
        </w:r>
        <w:r>
          <w:rPr>
            <w:noProof/>
            <w:webHidden/>
          </w:rPr>
          <w:instrText xml:space="preserve"> PAGEREF _Toc512843591 \h </w:instrText>
        </w:r>
        <w:r>
          <w:rPr>
            <w:noProof/>
            <w:webHidden/>
          </w:rPr>
        </w:r>
        <w:r>
          <w:rPr>
            <w:noProof/>
            <w:webHidden/>
          </w:rPr>
          <w:fldChar w:fldCharType="separate"/>
        </w:r>
        <w:r>
          <w:rPr>
            <w:noProof/>
            <w:webHidden/>
          </w:rPr>
          <w:t>42</w:t>
        </w:r>
        <w:r>
          <w:rPr>
            <w:noProof/>
            <w:webHidden/>
          </w:rPr>
          <w:fldChar w:fldCharType="end"/>
        </w:r>
      </w:hyperlink>
    </w:p>
    <w:p w14:paraId="2D9DA1DB" w14:textId="77777777" w:rsidR="000B725E" w:rsidRDefault="000B725E">
      <w:pPr>
        <w:pStyle w:val="TOC1"/>
        <w:rPr>
          <w:rFonts w:asciiTheme="minorHAnsi" w:eastAsiaTheme="minorEastAsia" w:hAnsiTheme="minorHAnsi" w:cs="Vrinda"/>
          <w:bCs w:val="0"/>
          <w:noProof/>
          <w:szCs w:val="28"/>
          <w:lang w:eastAsia="en-GB" w:bidi="bn-BD"/>
        </w:rPr>
      </w:pPr>
      <w:hyperlink w:anchor="_Toc512843592" w:history="1">
        <w:r w:rsidRPr="00101ABD">
          <w:rPr>
            <w:rStyle w:val="Hyperlink"/>
            <w:noProof/>
          </w:rPr>
          <w:t>References</w:t>
        </w:r>
        <w:r>
          <w:rPr>
            <w:noProof/>
            <w:webHidden/>
          </w:rPr>
          <w:tab/>
        </w:r>
        <w:r>
          <w:rPr>
            <w:noProof/>
            <w:webHidden/>
          </w:rPr>
          <w:fldChar w:fldCharType="begin"/>
        </w:r>
        <w:r>
          <w:rPr>
            <w:noProof/>
            <w:webHidden/>
          </w:rPr>
          <w:instrText xml:space="preserve"> PAGEREF _Toc512843592 \h </w:instrText>
        </w:r>
        <w:r>
          <w:rPr>
            <w:noProof/>
            <w:webHidden/>
          </w:rPr>
        </w:r>
        <w:r>
          <w:rPr>
            <w:noProof/>
            <w:webHidden/>
          </w:rPr>
          <w:fldChar w:fldCharType="separate"/>
        </w:r>
        <w:r>
          <w:rPr>
            <w:noProof/>
            <w:webHidden/>
          </w:rPr>
          <w:t>43</w:t>
        </w:r>
        <w:r>
          <w:rPr>
            <w:noProof/>
            <w:webHidden/>
          </w:rPr>
          <w:fldChar w:fldCharType="end"/>
        </w:r>
      </w:hyperlink>
    </w:p>
    <w:p w14:paraId="13570CC1" w14:textId="77777777" w:rsidR="000B725E" w:rsidRDefault="000B725E">
      <w:pPr>
        <w:pStyle w:val="TOC1"/>
        <w:rPr>
          <w:rFonts w:asciiTheme="minorHAnsi" w:eastAsiaTheme="minorEastAsia" w:hAnsiTheme="minorHAnsi" w:cs="Vrinda"/>
          <w:bCs w:val="0"/>
          <w:noProof/>
          <w:szCs w:val="28"/>
          <w:lang w:eastAsia="en-GB" w:bidi="bn-BD"/>
        </w:rPr>
      </w:pPr>
      <w:hyperlink w:anchor="_Toc512843593" w:history="1">
        <w:r w:rsidRPr="00101ABD">
          <w:rPr>
            <w:rStyle w:val="Hyperlink"/>
            <w:noProof/>
          </w:rPr>
          <w:t>Appendix A - Initial Project Proposal</w:t>
        </w:r>
        <w:r>
          <w:rPr>
            <w:noProof/>
            <w:webHidden/>
          </w:rPr>
          <w:tab/>
        </w:r>
        <w:r>
          <w:rPr>
            <w:noProof/>
            <w:webHidden/>
          </w:rPr>
          <w:fldChar w:fldCharType="begin"/>
        </w:r>
        <w:r>
          <w:rPr>
            <w:noProof/>
            <w:webHidden/>
          </w:rPr>
          <w:instrText xml:space="preserve"> PAGEREF _Toc512843593 \h </w:instrText>
        </w:r>
        <w:r>
          <w:rPr>
            <w:noProof/>
            <w:webHidden/>
          </w:rPr>
        </w:r>
        <w:r>
          <w:rPr>
            <w:noProof/>
            <w:webHidden/>
          </w:rPr>
          <w:fldChar w:fldCharType="separate"/>
        </w:r>
        <w:r>
          <w:rPr>
            <w:noProof/>
            <w:webHidden/>
          </w:rPr>
          <w:t>44</w:t>
        </w:r>
        <w:r>
          <w:rPr>
            <w:noProof/>
            <w:webHidden/>
          </w:rPr>
          <w:fldChar w:fldCharType="end"/>
        </w:r>
      </w:hyperlink>
    </w:p>
    <w:p w14:paraId="0D90F274" w14:textId="77777777" w:rsidR="000B725E" w:rsidRDefault="000B725E">
      <w:pPr>
        <w:pStyle w:val="TOC1"/>
        <w:rPr>
          <w:rFonts w:asciiTheme="minorHAnsi" w:eastAsiaTheme="minorEastAsia" w:hAnsiTheme="minorHAnsi" w:cs="Vrinda"/>
          <w:bCs w:val="0"/>
          <w:noProof/>
          <w:szCs w:val="28"/>
          <w:lang w:eastAsia="en-GB" w:bidi="bn-BD"/>
        </w:rPr>
      </w:pPr>
      <w:hyperlink w:anchor="_Toc512843594" w:history="1">
        <w:r w:rsidRPr="00101ABD">
          <w:rPr>
            <w:rStyle w:val="Hyperlink"/>
            <w:noProof/>
          </w:rPr>
          <w:t>Appendix B - Final Project Proposal</w:t>
        </w:r>
        <w:r>
          <w:rPr>
            <w:noProof/>
            <w:webHidden/>
          </w:rPr>
          <w:tab/>
        </w:r>
        <w:r>
          <w:rPr>
            <w:noProof/>
            <w:webHidden/>
          </w:rPr>
          <w:fldChar w:fldCharType="begin"/>
        </w:r>
        <w:r>
          <w:rPr>
            <w:noProof/>
            <w:webHidden/>
          </w:rPr>
          <w:instrText xml:space="preserve"> PAGEREF _Toc512843594 \h </w:instrText>
        </w:r>
        <w:r>
          <w:rPr>
            <w:noProof/>
            <w:webHidden/>
          </w:rPr>
        </w:r>
        <w:r>
          <w:rPr>
            <w:noProof/>
            <w:webHidden/>
          </w:rPr>
          <w:fldChar w:fldCharType="separate"/>
        </w:r>
        <w:r>
          <w:rPr>
            <w:noProof/>
            <w:webHidden/>
          </w:rPr>
          <w:t>46</w:t>
        </w:r>
        <w:r>
          <w:rPr>
            <w:noProof/>
            <w:webHidden/>
          </w:rPr>
          <w:fldChar w:fldCharType="end"/>
        </w:r>
      </w:hyperlink>
    </w:p>
    <w:p w14:paraId="0CB1F14F" w14:textId="77777777" w:rsidR="000B725E" w:rsidRDefault="000B725E">
      <w:pPr>
        <w:pStyle w:val="TOC1"/>
        <w:rPr>
          <w:rFonts w:asciiTheme="minorHAnsi" w:eastAsiaTheme="minorEastAsia" w:hAnsiTheme="minorHAnsi" w:cs="Vrinda"/>
          <w:bCs w:val="0"/>
          <w:noProof/>
          <w:szCs w:val="28"/>
          <w:lang w:eastAsia="en-GB" w:bidi="bn-BD"/>
        </w:rPr>
      </w:pPr>
      <w:hyperlink w:anchor="_Toc512843595" w:history="1">
        <w:r w:rsidRPr="00101ABD">
          <w:rPr>
            <w:rStyle w:val="Hyperlink"/>
            <w:noProof/>
          </w:rPr>
          <w:t>Appendix C – Project Progress Presentation Slides</w:t>
        </w:r>
        <w:r>
          <w:rPr>
            <w:noProof/>
            <w:webHidden/>
          </w:rPr>
          <w:tab/>
        </w:r>
        <w:r>
          <w:rPr>
            <w:noProof/>
            <w:webHidden/>
          </w:rPr>
          <w:fldChar w:fldCharType="begin"/>
        </w:r>
        <w:r>
          <w:rPr>
            <w:noProof/>
            <w:webHidden/>
          </w:rPr>
          <w:instrText xml:space="preserve"> PAGEREF _Toc512843595 \h </w:instrText>
        </w:r>
        <w:r>
          <w:rPr>
            <w:noProof/>
            <w:webHidden/>
          </w:rPr>
        </w:r>
        <w:r>
          <w:rPr>
            <w:noProof/>
            <w:webHidden/>
          </w:rPr>
          <w:fldChar w:fldCharType="separate"/>
        </w:r>
        <w:r>
          <w:rPr>
            <w:noProof/>
            <w:webHidden/>
          </w:rPr>
          <w:t>48</w:t>
        </w:r>
        <w:r>
          <w:rPr>
            <w:noProof/>
            <w:webHidden/>
          </w:rPr>
          <w:fldChar w:fldCharType="end"/>
        </w:r>
      </w:hyperlink>
    </w:p>
    <w:p w14:paraId="21831AC6" w14:textId="77777777" w:rsidR="000B725E" w:rsidRDefault="000B725E">
      <w:pPr>
        <w:pStyle w:val="TOC1"/>
        <w:rPr>
          <w:rFonts w:asciiTheme="minorHAnsi" w:eastAsiaTheme="minorEastAsia" w:hAnsiTheme="minorHAnsi" w:cs="Vrinda"/>
          <w:bCs w:val="0"/>
          <w:noProof/>
          <w:szCs w:val="28"/>
          <w:lang w:eastAsia="en-GB" w:bidi="bn-BD"/>
        </w:rPr>
      </w:pPr>
      <w:hyperlink w:anchor="_Toc512843596" w:history="1">
        <w:r w:rsidRPr="00101ABD">
          <w:rPr>
            <w:rStyle w:val="Hyperlink"/>
            <w:noProof/>
          </w:rPr>
          <w:t>Appendix D – Project Planning</w:t>
        </w:r>
        <w:r>
          <w:rPr>
            <w:noProof/>
            <w:webHidden/>
          </w:rPr>
          <w:tab/>
        </w:r>
        <w:r>
          <w:rPr>
            <w:noProof/>
            <w:webHidden/>
          </w:rPr>
          <w:fldChar w:fldCharType="begin"/>
        </w:r>
        <w:r>
          <w:rPr>
            <w:noProof/>
            <w:webHidden/>
          </w:rPr>
          <w:instrText xml:space="preserve"> PAGEREF _Toc512843596 \h </w:instrText>
        </w:r>
        <w:r>
          <w:rPr>
            <w:noProof/>
            <w:webHidden/>
          </w:rPr>
        </w:r>
        <w:r>
          <w:rPr>
            <w:noProof/>
            <w:webHidden/>
          </w:rPr>
          <w:fldChar w:fldCharType="separate"/>
        </w:r>
        <w:r>
          <w:rPr>
            <w:noProof/>
            <w:webHidden/>
          </w:rPr>
          <w:t>55</w:t>
        </w:r>
        <w:r>
          <w:rPr>
            <w:noProof/>
            <w:webHidden/>
          </w:rPr>
          <w:fldChar w:fldCharType="end"/>
        </w:r>
      </w:hyperlink>
    </w:p>
    <w:p w14:paraId="3DA6E4D0" w14:textId="77777777" w:rsidR="000B725E" w:rsidRDefault="000B725E">
      <w:pPr>
        <w:pStyle w:val="TOC1"/>
        <w:rPr>
          <w:rFonts w:asciiTheme="minorHAnsi" w:eastAsiaTheme="minorEastAsia" w:hAnsiTheme="minorHAnsi" w:cs="Vrinda"/>
          <w:bCs w:val="0"/>
          <w:noProof/>
          <w:szCs w:val="28"/>
          <w:lang w:eastAsia="en-GB" w:bidi="bn-BD"/>
        </w:rPr>
      </w:pPr>
      <w:hyperlink w:anchor="_Toc512843597" w:history="1">
        <w:r w:rsidRPr="00101ABD">
          <w:rPr>
            <w:rStyle w:val="Hyperlink"/>
            <w:noProof/>
          </w:rPr>
          <w:t>Appendix E – Survey Results</w:t>
        </w:r>
        <w:r>
          <w:rPr>
            <w:noProof/>
            <w:webHidden/>
          </w:rPr>
          <w:tab/>
        </w:r>
        <w:r>
          <w:rPr>
            <w:noProof/>
            <w:webHidden/>
          </w:rPr>
          <w:fldChar w:fldCharType="begin"/>
        </w:r>
        <w:r>
          <w:rPr>
            <w:noProof/>
            <w:webHidden/>
          </w:rPr>
          <w:instrText xml:space="preserve"> PAGEREF _Toc512843597 \h </w:instrText>
        </w:r>
        <w:r>
          <w:rPr>
            <w:noProof/>
            <w:webHidden/>
          </w:rPr>
        </w:r>
        <w:r>
          <w:rPr>
            <w:noProof/>
            <w:webHidden/>
          </w:rPr>
          <w:fldChar w:fldCharType="separate"/>
        </w:r>
        <w:r>
          <w:rPr>
            <w:noProof/>
            <w:webHidden/>
          </w:rPr>
          <w:t>56</w:t>
        </w:r>
        <w:r>
          <w:rPr>
            <w:noProof/>
            <w:webHidden/>
          </w:rPr>
          <w:fldChar w:fldCharType="end"/>
        </w:r>
      </w:hyperlink>
    </w:p>
    <w:p w14:paraId="46A4D2F5" w14:textId="77777777" w:rsidR="000B725E" w:rsidRDefault="000B725E">
      <w:pPr>
        <w:pStyle w:val="TOC1"/>
        <w:rPr>
          <w:rFonts w:asciiTheme="minorHAnsi" w:eastAsiaTheme="minorEastAsia" w:hAnsiTheme="minorHAnsi" w:cs="Vrinda"/>
          <w:bCs w:val="0"/>
          <w:noProof/>
          <w:szCs w:val="28"/>
          <w:lang w:eastAsia="en-GB" w:bidi="bn-BD"/>
        </w:rPr>
      </w:pPr>
      <w:hyperlink w:anchor="_Toc512843598" w:history="1">
        <w:r w:rsidRPr="00101ABD">
          <w:rPr>
            <w:rStyle w:val="Hyperlink"/>
            <w:noProof/>
          </w:rPr>
          <w:t>Appendix F – Project Poster</w:t>
        </w:r>
        <w:r>
          <w:rPr>
            <w:noProof/>
            <w:webHidden/>
          </w:rPr>
          <w:tab/>
        </w:r>
        <w:r>
          <w:rPr>
            <w:noProof/>
            <w:webHidden/>
          </w:rPr>
          <w:fldChar w:fldCharType="begin"/>
        </w:r>
        <w:r>
          <w:rPr>
            <w:noProof/>
            <w:webHidden/>
          </w:rPr>
          <w:instrText xml:space="preserve"> PAGEREF _Toc512843598 \h </w:instrText>
        </w:r>
        <w:r>
          <w:rPr>
            <w:noProof/>
            <w:webHidden/>
          </w:rPr>
        </w:r>
        <w:r>
          <w:rPr>
            <w:noProof/>
            <w:webHidden/>
          </w:rPr>
          <w:fldChar w:fldCharType="separate"/>
        </w:r>
        <w:r>
          <w:rPr>
            <w:noProof/>
            <w:webHidden/>
          </w:rPr>
          <w:t>60</w:t>
        </w:r>
        <w:r>
          <w:rPr>
            <w:noProof/>
            <w:webHidden/>
          </w:rPr>
          <w:fldChar w:fldCharType="end"/>
        </w:r>
      </w:hyperlink>
    </w:p>
    <w:p w14:paraId="2889EC02" w14:textId="77777777" w:rsidR="00F10FF7" w:rsidRDefault="00E373AC" w:rsidP="006A202F">
      <w:pPr>
        <w:jc w:val="left"/>
        <w:rPr>
          <w:rFonts w:ascii="Arial" w:hAnsi="Arial"/>
          <w:lang w:val="en-GB"/>
        </w:rPr>
      </w:pPr>
      <w:r>
        <w:rPr>
          <w:rFonts w:ascii="Arial" w:hAnsi="Arial"/>
          <w:lang w:val="en-GB"/>
        </w:rPr>
        <w:fldChar w:fldCharType="end"/>
      </w:r>
    </w:p>
    <w:p w14:paraId="2EC027AA" w14:textId="77777777" w:rsidR="000B725E" w:rsidRDefault="00057C1C" w:rsidP="006A202F">
      <w:pPr>
        <w:jc w:val="left"/>
        <w:rPr>
          <w:noProof/>
        </w:rPr>
      </w:pPr>
      <w:r>
        <w:rPr>
          <w:rFonts w:ascii="Arial" w:hAnsi="Arial"/>
          <w:lang w:val="en-GB"/>
        </w:rPr>
        <w:br w:type="page"/>
      </w:r>
      <w:r w:rsidR="00E22B6C" w:rsidRPr="00E22B6C">
        <w:rPr>
          <w:rFonts w:ascii="Arial" w:hAnsi="Arial"/>
          <w:b/>
          <w:bCs/>
          <w:lang w:val="en-GB"/>
        </w:rPr>
        <w:lastRenderedPageBreak/>
        <w:t>List of figures</w:t>
      </w:r>
      <w:r w:rsidR="00E22B6C">
        <w:rPr>
          <w:rFonts w:ascii="Arial" w:hAnsi="Arial"/>
          <w:b/>
          <w:bCs/>
          <w:lang w:val="en-GB"/>
        </w:rPr>
        <w:fldChar w:fldCharType="begin"/>
      </w:r>
      <w:r w:rsidR="00E22B6C" w:rsidRPr="00E22B6C">
        <w:rPr>
          <w:rFonts w:ascii="Arial" w:hAnsi="Arial"/>
          <w:b/>
          <w:bCs/>
          <w:lang w:val="en-GB"/>
        </w:rPr>
        <w:instrText xml:space="preserve"> TOC \f F \h \z \t "Figure" \c "Figure" </w:instrText>
      </w:r>
      <w:r w:rsidR="00E22B6C">
        <w:rPr>
          <w:rFonts w:ascii="Arial" w:hAnsi="Arial"/>
          <w:b/>
          <w:bCs/>
          <w:lang w:val="en-GB"/>
        </w:rPr>
        <w:fldChar w:fldCharType="separate"/>
      </w:r>
    </w:p>
    <w:bookmarkStart w:id="1" w:name="_GoBack"/>
    <w:bookmarkEnd w:id="1"/>
    <w:p w14:paraId="1CBE6A38"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r w:rsidRPr="007F6EB9">
        <w:rPr>
          <w:rStyle w:val="Hyperlink"/>
          <w:noProof/>
        </w:rPr>
        <w:fldChar w:fldCharType="begin"/>
      </w:r>
      <w:r w:rsidRPr="007F6EB9">
        <w:rPr>
          <w:rStyle w:val="Hyperlink"/>
          <w:noProof/>
        </w:rPr>
        <w:instrText xml:space="preserve"> </w:instrText>
      </w:r>
      <w:r>
        <w:rPr>
          <w:noProof/>
        </w:rPr>
        <w:instrText>HYPERLINK \l "_Toc512843599"</w:instrText>
      </w:r>
      <w:r w:rsidRPr="007F6EB9">
        <w:rPr>
          <w:rStyle w:val="Hyperlink"/>
          <w:noProof/>
        </w:rPr>
        <w:instrText xml:space="preserve"> </w:instrText>
      </w:r>
      <w:r w:rsidRPr="007F6EB9">
        <w:rPr>
          <w:rStyle w:val="Hyperlink"/>
          <w:noProof/>
        </w:rPr>
      </w:r>
      <w:r w:rsidRPr="007F6EB9">
        <w:rPr>
          <w:rStyle w:val="Hyperlink"/>
          <w:noProof/>
        </w:rPr>
        <w:fldChar w:fldCharType="separate"/>
      </w:r>
      <w:r w:rsidRPr="007F6EB9">
        <w:rPr>
          <w:rStyle w:val="Hyperlink"/>
          <w:noProof/>
        </w:rPr>
        <w:t>Figure 1.</w:t>
      </w:r>
      <w:r>
        <w:rPr>
          <w:rFonts w:asciiTheme="minorHAnsi" w:eastAsiaTheme="minorEastAsia" w:hAnsiTheme="minorHAnsi" w:cs="Vrinda"/>
          <w:noProof/>
          <w:szCs w:val="28"/>
          <w:lang w:val="en-GB" w:eastAsia="en-GB" w:bidi="bn-BD"/>
        </w:rPr>
        <w:tab/>
      </w:r>
      <w:r w:rsidRPr="007F6EB9">
        <w:rPr>
          <w:rStyle w:val="Hyperlink"/>
          <w:noProof/>
        </w:rPr>
        <w:t>Deaf World table 2 (Ethnicity, Ethics and the Deaf-World)</w:t>
      </w:r>
      <w:r>
        <w:rPr>
          <w:noProof/>
          <w:webHidden/>
        </w:rPr>
        <w:tab/>
      </w:r>
      <w:r>
        <w:rPr>
          <w:noProof/>
          <w:webHidden/>
        </w:rPr>
        <w:fldChar w:fldCharType="begin"/>
      </w:r>
      <w:r>
        <w:rPr>
          <w:noProof/>
          <w:webHidden/>
        </w:rPr>
        <w:instrText xml:space="preserve"> PAGEREF _Toc512843599 \h </w:instrText>
      </w:r>
      <w:r>
        <w:rPr>
          <w:noProof/>
          <w:webHidden/>
        </w:rPr>
      </w:r>
      <w:r>
        <w:rPr>
          <w:noProof/>
          <w:webHidden/>
        </w:rPr>
        <w:fldChar w:fldCharType="separate"/>
      </w:r>
      <w:r>
        <w:rPr>
          <w:noProof/>
          <w:webHidden/>
        </w:rPr>
        <w:t>11</w:t>
      </w:r>
      <w:r>
        <w:rPr>
          <w:noProof/>
          <w:webHidden/>
        </w:rPr>
        <w:fldChar w:fldCharType="end"/>
      </w:r>
      <w:r w:rsidRPr="007F6EB9">
        <w:rPr>
          <w:rStyle w:val="Hyperlink"/>
          <w:noProof/>
        </w:rPr>
        <w:fldChar w:fldCharType="end"/>
      </w:r>
    </w:p>
    <w:p w14:paraId="4FFDA86E"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0" w:history="1">
        <w:r w:rsidRPr="007F6EB9">
          <w:rPr>
            <w:rStyle w:val="Hyperlink"/>
            <w:noProof/>
            <w:lang w:eastAsia="en-GB"/>
          </w:rPr>
          <w:t>Figure 2.</w:t>
        </w:r>
        <w:r>
          <w:rPr>
            <w:rFonts w:asciiTheme="minorHAnsi" w:eastAsiaTheme="minorEastAsia" w:hAnsiTheme="minorHAnsi" w:cs="Vrinda"/>
            <w:noProof/>
            <w:szCs w:val="28"/>
            <w:lang w:val="en-GB" w:eastAsia="en-GB" w:bidi="bn-BD"/>
          </w:rPr>
          <w:tab/>
        </w:r>
        <w:r w:rsidRPr="007F6EB9">
          <w:rPr>
            <w:rStyle w:val="Hyperlink"/>
            <w:noProof/>
            <w:lang w:eastAsia="en-GB"/>
          </w:rPr>
          <w:t>Action On Hearing Loss (www.actiononhearingloss.org.uk/)</w:t>
        </w:r>
        <w:r>
          <w:rPr>
            <w:noProof/>
            <w:webHidden/>
          </w:rPr>
          <w:tab/>
        </w:r>
        <w:r>
          <w:rPr>
            <w:noProof/>
            <w:webHidden/>
          </w:rPr>
          <w:fldChar w:fldCharType="begin"/>
        </w:r>
        <w:r>
          <w:rPr>
            <w:noProof/>
            <w:webHidden/>
          </w:rPr>
          <w:instrText xml:space="preserve"> PAGEREF _Toc512843600 \h </w:instrText>
        </w:r>
        <w:r>
          <w:rPr>
            <w:noProof/>
            <w:webHidden/>
          </w:rPr>
        </w:r>
        <w:r>
          <w:rPr>
            <w:noProof/>
            <w:webHidden/>
          </w:rPr>
          <w:fldChar w:fldCharType="separate"/>
        </w:r>
        <w:r>
          <w:rPr>
            <w:noProof/>
            <w:webHidden/>
          </w:rPr>
          <w:t>13</w:t>
        </w:r>
        <w:r>
          <w:rPr>
            <w:noProof/>
            <w:webHidden/>
          </w:rPr>
          <w:fldChar w:fldCharType="end"/>
        </w:r>
      </w:hyperlink>
    </w:p>
    <w:p w14:paraId="513365BE"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1" w:history="1">
        <w:r w:rsidRPr="007F6EB9">
          <w:rPr>
            <w:rStyle w:val="Hyperlink"/>
            <w:noProof/>
          </w:rPr>
          <w:t>Figure 3.</w:t>
        </w:r>
        <w:r>
          <w:rPr>
            <w:rFonts w:asciiTheme="minorHAnsi" w:eastAsiaTheme="minorEastAsia" w:hAnsiTheme="minorHAnsi" w:cs="Vrinda"/>
            <w:noProof/>
            <w:szCs w:val="28"/>
            <w:lang w:val="en-GB" w:eastAsia="en-GB" w:bidi="bn-BD"/>
          </w:rPr>
          <w:tab/>
        </w:r>
        <w:r w:rsidRPr="007F6EB9">
          <w:rPr>
            <w:rStyle w:val="Hyperlink"/>
            <w:noProof/>
          </w:rPr>
          <w:t>AI-Live (www.ai-live.com/)</w:t>
        </w:r>
        <w:r>
          <w:rPr>
            <w:noProof/>
            <w:webHidden/>
          </w:rPr>
          <w:tab/>
        </w:r>
        <w:r>
          <w:rPr>
            <w:noProof/>
            <w:webHidden/>
          </w:rPr>
          <w:fldChar w:fldCharType="begin"/>
        </w:r>
        <w:r>
          <w:rPr>
            <w:noProof/>
            <w:webHidden/>
          </w:rPr>
          <w:instrText xml:space="preserve"> PAGEREF _Toc512843601 \h </w:instrText>
        </w:r>
        <w:r>
          <w:rPr>
            <w:noProof/>
            <w:webHidden/>
          </w:rPr>
        </w:r>
        <w:r>
          <w:rPr>
            <w:noProof/>
            <w:webHidden/>
          </w:rPr>
          <w:fldChar w:fldCharType="separate"/>
        </w:r>
        <w:r>
          <w:rPr>
            <w:noProof/>
            <w:webHidden/>
          </w:rPr>
          <w:t>14</w:t>
        </w:r>
        <w:r>
          <w:rPr>
            <w:noProof/>
            <w:webHidden/>
          </w:rPr>
          <w:fldChar w:fldCharType="end"/>
        </w:r>
      </w:hyperlink>
    </w:p>
    <w:p w14:paraId="3BD30570"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2" w:history="1">
        <w:r w:rsidRPr="007F6EB9">
          <w:rPr>
            <w:rStyle w:val="Hyperlink"/>
            <w:noProof/>
          </w:rPr>
          <w:t>Figure 4.</w:t>
        </w:r>
        <w:r>
          <w:rPr>
            <w:rFonts w:asciiTheme="minorHAnsi" w:eastAsiaTheme="minorEastAsia" w:hAnsiTheme="minorHAnsi" w:cs="Vrinda"/>
            <w:noProof/>
            <w:szCs w:val="28"/>
            <w:lang w:val="en-GB" w:eastAsia="en-GB" w:bidi="bn-BD"/>
          </w:rPr>
          <w:tab/>
        </w:r>
        <w:r w:rsidRPr="007F6EB9">
          <w:rPr>
            <w:rStyle w:val="Hyperlink"/>
            <w:noProof/>
          </w:rPr>
          <w:t>National Deaf Children Society (www.ndcs.org.uk)</w:t>
        </w:r>
        <w:r>
          <w:rPr>
            <w:noProof/>
            <w:webHidden/>
          </w:rPr>
          <w:tab/>
        </w:r>
        <w:r>
          <w:rPr>
            <w:noProof/>
            <w:webHidden/>
          </w:rPr>
          <w:fldChar w:fldCharType="begin"/>
        </w:r>
        <w:r>
          <w:rPr>
            <w:noProof/>
            <w:webHidden/>
          </w:rPr>
          <w:instrText xml:space="preserve"> PAGEREF _Toc512843602 \h </w:instrText>
        </w:r>
        <w:r>
          <w:rPr>
            <w:noProof/>
            <w:webHidden/>
          </w:rPr>
        </w:r>
        <w:r>
          <w:rPr>
            <w:noProof/>
            <w:webHidden/>
          </w:rPr>
          <w:fldChar w:fldCharType="separate"/>
        </w:r>
        <w:r>
          <w:rPr>
            <w:noProof/>
            <w:webHidden/>
          </w:rPr>
          <w:t>16</w:t>
        </w:r>
        <w:r>
          <w:rPr>
            <w:noProof/>
            <w:webHidden/>
          </w:rPr>
          <w:fldChar w:fldCharType="end"/>
        </w:r>
      </w:hyperlink>
    </w:p>
    <w:p w14:paraId="2984643E"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3" w:history="1">
        <w:r w:rsidRPr="007F6EB9">
          <w:rPr>
            <w:rStyle w:val="Hyperlink"/>
            <w:noProof/>
            <w:lang w:eastAsia="en-GB"/>
          </w:rPr>
          <w:t>Figure 5.</w:t>
        </w:r>
        <w:r>
          <w:rPr>
            <w:rFonts w:asciiTheme="minorHAnsi" w:eastAsiaTheme="minorEastAsia" w:hAnsiTheme="minorHAnsi" w:cs="Vrinda"/>
            <w:noProof/>
            <w:szCs w:val="28"/>
            <w:lang w:val="en-GB" w:eastAsia="en-GB" w:bidi="bn-BD"/>
          </w:rPr>
          <w:tab/>
        </w:r>
        <w:r w:rsidRPr="007F6EB9">
          <w:rPr>
            <w:rStyle w:val="Hyperlink"/>
            <w:noProof/>
            <w:lang w:eastAsia="en-GB"/>
          </w:rPr>
          <w:t>British Deaf Association (https://bda.org.uk/)</w:t>
        </w:r>
        <w:r>
          <w:rPr>
            <w:noProof/>
            <w:webHidden/>
          </w:rPr>
          <w:tab/>
        </w:r>
        <w:r>
          <w:rPr>
            <w:noProof/>
            <w:webHidden/>
          </w:rPr>
          <w:fldChar w:fldCharType="begin"/>
        </w:r>
        <w:r>
          <w:rPr>
            <w:noProof/>
            <w:webHidden/>
          </w:rPr>
          <w:instrText xml:space="preserve"> PAGEREF _Toc512843603 \h </w:instrText>
        </w:r>
        <w:r>
          <w:rPr>
            <w:noProof/>
            <w:webHidden/>
          </w:rPr>
        </w:r>
        <w:r>
          <w:rPr>
            <w:noProof/>
            <w:webHidden/>
          </w:rPr>
          <w:fldChar w:fldCharType="separate"/>
        </w:r>
        <w:r>
          <w:rPr>
            <w:noProof/>
            <w:webHidden/>
          </w:rPr>
          <w:t>17</w:t>
        </w:r>
        <w:r>
          <w:rPr>
            <w:noProof/>
            <w:webHidden/>
          </w:rPr>
          <w:fldChar w:fldCharType="end"/>
        </w:r>
      </w:hyperlink>
    </w:p>
    <w:p w14:paraId="57066E19"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4" w:history="1">
        <w:r w:rsidRPr="007F6EB9">
          <w:rPr>
            <w:rStyle w:val="Hyperlink"/>
            <w:noProof/>
            <w:lang w:eastAsia="en-GB"/>
          </w:rPr>
          <w:t>Figure 6.</w:t>
        </w:r>
        <w:r>
          <w:rPr>
            <w:rFonts w:asciiTheme="minorHAnsi" w:eastAsiaTheme="minorEastAsia" w:hAnsiTheme="minorHAnsi" w:cs="Vrinda"/>
            <w:noProof/>
            <w:szCs w:val="28"/>
            <w:lang w:val="en-GB" w:eastAsia="en-GB" w:bidi="bn-BD"/>
          </w:rPr>
          <w:tab/>
        </w:r>
        <w:r w:rsidRPr="007F6EB9">
          <w:rPr>
            <w:rStyle w:val="Hyperlink"/>
            <w:noProof/>
            <w:lang w:eastAsia="en-GB"/>
          </w:rPr>
          <w:t>BSL Zone (www.bslzone.co.uk)</w:t>
        </w:r>
        <w:r>
          <w:rPr>
            <w:noProof/>
            <w:webHidden/>
          </w:rPr>
          <w:tab/>
        </w:r>
        <w:r>
          <w:rPr>
            <w:noProof/>
            <w:webHidden/>
          </w:rPr>
          <w:fldChar w:fldCharType="begin"/>
        </w:r>
        <w:r>
          <w:rPr>
            <w:noProof/>
            <w:webHidden/>
          </w:rPr>
          <w:instrText xml:space="preserve"> PAGEREF _Toc512843604 \h </w:instrText>
        </w:r>
        <w:r>
          <w:rPr>
            <w:noProof/>
            <w:webHidden/>
          </w:rPr>
        </w:r>
        <w:r>
          <w:rPr>
            <w:noProof/>
            <w:webHidden/>
          </w:rPr>
          <w:fldChar w:fldCharType="separate"/>
        </w:r>
        <w:r>
          <w:rPr>
            <w:noProof/>
            <w:webHidden/>
          </w:rPr>
          <w:t>18</w:t>
        </w:r>
        <w:r>
          <w:rPr>
            <w:noProof/>
            <w:webHidden/>
          </w:rPr>
          <w:fldChar w:fldCharType="end"/>
        </w:r>
      </w:hyperlink>
    </w:p>
    <w:p w14:paraId="2CBA8B2D"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5" w:history="1">
        <w:r w:rsidRPr="007F6EB9">
          <w:rPr>
            <w:rStyle w:val="Hyperlink"/>
            <w:noProof/>
            <w:lang w:eastAsia="en-GB"/>
          </w:rPr>
          <w:t>Figure 7.</w:t>
        </w:r>
        <w:r>
          <w:rPr>
            <w:rFonts w:asciiTheme="minorHAnsi" w:eastAsiaTheme="minorEastAsia" w:hAnsiTheme="minorHAnsi" w:cs="Vrinda"/>
            <w:noProof/>
            <w:szCs w:val="28"/>
            <w:lang w:val="en-GB" w:eastAsia="en-GB" w:bidi="bn-BD"/>
          </w:rPr>
          <w:tab/>
        </w:r>
        <w:r w:rsidRPr="007F6EB9">
          <w:rPr>
            <w:rStyle w:val="Hyperlink"/>
            <w:noProof/>
            <w:lang w:eastAsia="en-GB"/>
          </w:rPr>
          <w:t>W3.CSS Templates (www.w3schools.com/w3css/w3css_templates.asp)</w:t>
        </w:r>
        <w:r>
          <w:rPr>
            <w:noProof/>
            <w:webHidden/>
          </w:rPr>
          <w:tab/>
        </w:r>
        <w:r>
          <w:rPr>
            <w:noProof/>
            <w:webHidden/>
          </w:rPr>
          <w:fldChar w:fldCharType="begin"/>
        </w:r>
        <w:r>
          <w:rPr>
            <w:noProof/>
            <w:webHidden/>
          </w:rPr>
          <w:instrText xml:space="preserve"> PAGEREF _Toc512843605 \h </w:instrText>
        </w:r>
        <w:r>
          <w:rPr>
            <w:noProof/>
            <w:webHidden/>
          </w:rPr>
        </w:r>
        <w:r>
          <w:rPr>
            <w:noProof/>
            <w:webHidden/>
          </w:rPr>
          <w:fldChar w:fldCharType="separate"/>
        </w:r>
        <w:r>
          <w:rPr>
            <w:noProof/>
            <w:webHidden/>
          </w:rPr>
          <w:t>20</w:t>
        </w:r>
        <w:r>
          <w:rPr>
            <w:noProof/>
            <w:webHidden/>
          </w:rPr>
          <w:fldChar w:fldCharType="end"/>
        </w:r>
      </w:hyperlink>
    </w:p>
    <w:p w14:paraId="0B7A0BE0"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6" w:history="1">
        <w:r w:rsidRPr="007F6EB9">
          <w:rPr>
            <w:rStyle w:val="Hyperlink"/>
            <w:noProof/>
            <w:lang w:eastAsia="en-GB"/>
          </w:rPr>
          <w:t>Figure 8.</w:t>
        </w:r>
        <w:r>
          <w:rPr>
            <w:rFonts w:asciiTheme="minorHAnsi" w:eastAsiaTheme="minorEastAsia" w:hAnsiTheme="minorHAnsi" w:cs="Vrinda"/>
            <w:noProof/>
            <w:szCs w:val="28"/>
            <w:lang w:val="en-GB" w:eastAsia="en-GB" w:bidi="bn-BD"/>
          </w:rPr>
          <w:tab/>
        </w:r>
        <w:r w:rsidRPr="007F6EB9">
          <w:rPr>
            <w:rStyle w:val="Hyperlink"/>
            <w:noProof/>
            <w:lang w:eastAsia="en-GB"/>
          </w:rPr>
          <w:t>Stylesheet and Fontawesomecode</w:t>
        </w:r>
        <w:r>
          <w:rPr>
            <w:noProof/>
            <w:webHidden/>
          </w:rPr>
          <w:tab/>
        </w:r>
        <w:r>
          <w:rPr>
            <w:noProof/>
            <w:webHidden/>
          </w:rPr>
          <w:fldChar w:fldCharType="begin"/>
        </w:r>
        <w:r>
          <w:rPr>
            <w:noProof/>
            <w:webHidden/>
          </w:rPr>
          <w:instrText xml:space="preserve"> PAGEREF _Toc512843606 \h </w:instrText>
        </w:r>
        <w:r>
          <w:rPr>
            <w:noProof/>
            <w:webHidden/>
          </w:rPr>
        </w:r>
        <w:r>
          <w:rPr>
            <w:noProof/>
            <w:webHidden/>
          </w:rPr>
          <w:fldChar w:fldCharType="separate"/>
        </w:r>
        <w:r>
          <w:rPr>
            <w:noProof/>
            <w:webHidden/>
          </w:rPr>
          <w:t>21</w:t>
        </w:r>
        <w:r>
          <w:rPr>
            <w:noProof/>
            <w:webHidden/>
          </w:rPr>
          <w:fldChar w:fldCharType="end"/>
        </w:r>
      </w:hyperlink>
    </w:p>
    <w:p w14:paraId="642651A3" w14:textId="77777777" w:rsidR="000B725E" w:rsidRDefault="000B725E">
      <w:pPr>
        <w:pStyle w:val="TableofFigures"/>
        <w:tabs>
          <w:tab w:val="left" w:pos="1083"/>
          <w:tab w:val="right" w:leader="dot" w:pos="8778"/>
        </w:tabs>
        <w:rPr>
          <w:rFonts w:asciiTheme="minorHAnsi" w:eastAsiaTheme="minorEastAsia" w:hAnsiTheme="minorHAnsi" w:cs="Vrinda"/>
          <w:noProof/>
          <w:szCs w:val="28"/>
          <w:lang w:val="en-GB" w:eastAsia="en-GB" w:bidi="bn-BD"/>
        </w:rPr>
      </w:pPr>
      <w:hyperlink w:anchor="_Toc512843607" w:history="1">
        <w:r w:rsidRPr="007F6EB9">
          <w:rPr>
            <w:rStyle w:val="Hyperlink"/>
            <w:noProof/>
            <w:lang w:eastAsia="en-GB"/>
          </w:rPr>
          <w:t>Figure 9.</w:t>
        </w:r>
        <w:r>
          <w:rPr>
            <w:rFonts w:asciiTheme="minorHAnsi" w:eastAsiaTheme="minorEastAsia" w:hAnsiTheme="minorHAnsi" w:cs="Vrinda"/>
            <w:noProof/>
            <w:szCs w:val="28"/>
            <w:lang w:val="en-GB" w:eastAsia="en-GB" w:bidi="bn-BD"/>
          </w:rPr>
          <w:tab/>
        </w:r>
        <w:r w:rsidRPr="007F6EB9">
          <w:rPr>
            <w:rStyle w:val="Hyperlink"/>
            <w:noProof/>
          </w:rPr>
          <w:t>Background  Four images code</w:t>
        </w:r>
        <w:r>
          <w:rPr>
            <w:noProof/>
            <w:webHidden/>
          </w:rPr>
          <w:tab/>
        </w:r>
        <w:r>
          <w:rPr>
            <w:noProof/>
            <w:webHidden/>
          </w:rPr>
          <w:fldChar w:fldCharType="begin"/>
        </w:r>
        <w:r>
          <w:rPr>
            <w:noProof/>
            <w:webHidden/>
          </w:rPr>
          <w:instrText xml:space="preserve"> PAGEREF _Toc512843607 \h </w:instrText>
        </w:r>
        <w:r>
          <w:rPr>
            <w:noProof/>
            <w:webHidden/>
          </w:rPr>
        </w:r>
        <w:r>
          <w:rPr>
            <w:noProof/>
            <w:webHidden/>
          </w:rPr>
          <w:fldChar w:fldCharType="separate"/>
        </w:r>
        <w:r>
          <w:rPr>
            <w:noProof/>
            <w:webHidden/>
          </w:rPr>
          <w:t>21</w:t>
        </w:r>
        <w:r>
          <w:rPr>
            <w:noProof/>
            <w:webHidden/>
          </w:rPr>
          <w:fldChar w:fldCharType="end"/>
        </w:r>
      </w:hyperlink>
    </w:p>
    <w:p w14:paraId="2D16BC13"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08" w:history="1">
        <w:r w:rsidRPr="007F6EB9">
          <w:rPr>
            <w:rStyle w:val="Hyperlink"/>
            <w:noProof/>
            <w:lang w:eastAsia="en-GB"/>
          </w:rPr>
          <w:t>Figure 10.</w:t>
        </w:r>
        <w:r>
          <w:rPr>
            <w:rFonts w:asciiTheme="minorHAnsi" w:eastAsiaTheme="minorEastAsia" w:hAnsiTheme="minorHAnsi" w:cs="Vrinda"/>
            <w:noProof/>
            <w:szCs w:val="28"/>
            <w:lang w:val="en-GB" w:eastAsia="en-GB" w:bidi="bn-BD"/>
          </w:rPr>
          <w:tab/>
        </w:r>
        <w:r w:rsidRPr="007F6EB9">
          <w:rPr>
            <w:rStyle w:val="Hyperlink"/>
            <w:noProof/>
            <w:lang w:eastAsia="en-GB"/>
          </w:rPr>
          <w:t>Navigation Bar</w:t>
        </w:r>
        <w:r>
          <w:rPr>
            <w:noProof/>
            <w:webHidden/>
          </w:rPr>
          <w:tab/>
        </w:r>
        <w:r>
          <w:rPr>
            <w:noProof/>
            <w:webHidden/>
          </w:rPr>
          <w:fldChar w:fldCharType="begin"/>
        </w:r>
        <w:r>
          <w:rPr>
            <w:noProof/>
            <w:webHidden/>
          </w:rPr>
          <w:instrText xml:space="preserve"> PAGEREF _Toc512843608 \h </w:instrText>
        </w:r>
        <w:r>
          <w:rPr>
            <w:noProof/>
            <w:webHidden/>
          </w:rPr>
        </w:r>
        <w:r>
          <w:rPr>
            <w:noProof/>
            <w:webHidden/>
          </w:rPr>
          <w:fldChar w:fldCharType="separate"/>
        </w:r>
        <w:r>
          <w:rPr>
            <w:noProof/>
            <w:webHidden/>
          </w:rPr>
          <w:t>21</w:t>
        </w:r>
        <w:r>
          <w:rPr>
            <w:noProof/>
            <w:webHidden/>
          </w:rPr>
          <w:fldChar w:fldCharType="end"/>
        </w:r>
      </w:hyperlink>
    </w:p>
    <w:p w14:paraId="5C39E0EB"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09" w:history="1">
        <w:r w:rsidRPr="007F6EB9">
          <w:rPr>
            <w:rStyle w:val="Hyperlink"/>
            <w:noProof/>
          </w:rPr>
          <w:t>Figure 11.</w:t>
        </w:r>
        <w:r>
          <w:rPr>
            <w:rFonts w:asciiTheme="minorHAnsi" w:eastAsiaTheme="minorEastAsia" w:hAnsiTheme="minorHAnsi" w:cs="Vrinda"/>
            <w:noProof/>
            <w:szCs w:val="28"/>
            <w:lang w:val="en-GB" w:eastAsia="en-GB" w:bidi="bn-BD"/>
          </w:rPr>
          <w:tab/>
        </w:r>
        <w:r w:rsidRPr="007F6EB9">
          <w:rPr>
            <w:rStyle w:val="Hyperlink"/>
            <w:noProof/>
          </w:rPr>
          <w:t>Navigation Bar Code</w:t>
        </w:r>
        <w:r>
          <w:rPr>
            <w:noProof/>
            <w:webHidden/>
          </w:rPr>
          <w:tab/>
        </w:r>
        <w:r>
          <w:rPr>
            <w:noProof/>
            <w:webHidden/>
          </w:rPr>
          <w:fldChar w:fldCharType="begin"/>
        </w:r>
        <w:r>
          <w:rPr>
            <w:noProof/>
            <w:webHidden/>
          </w:rPr>
          <w:instrText xml:space="preserve"> PAGEREF _Toc512843609 \h </w:instrText>
        </w:r>
        <w:r>
          <w:rPr>
            <w:noProof/>
            <w:webHidden/>
          </w:rPr>
        </w:r>
        <w:r>
          <w:rPr>
            <w:noProof/>
            <w:webHidden/>
          </w:rPr>
          <w:fldChar w:fldCharType="separate"/>
        </w:r>
        <w:r>
          <w:rPr>
            <w:noProof/>
            <w:webHidden/>
          </w:rPr>
          <w:t>21</w:t>
        </w:r>
        <w:r>
          <w:rPr>
            <w:noProof/>
            <w:webHidden/>
          </w:rPr>
          <w:fldChar w:fldCharType="end"/>
        </w:r>
      </w:hyperlink>
    </w:p>
    <w:p w14:paraId="3376842B"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0" w:history="1">
        <w:r w:rsidRPr="007F6EB9">
          <w:rPr>
            <w:rStyle w:val="Hyperlink"/>
            <w:noProof/>
          </w:rPr>
          <w:t>Figure 12.</w:t>
        </w:r>
        <w:r>
          <w:rPr>
            <w:rFonts w:asciiTheme="minorHAnsi" w:eastAsiaTheme="minorEastAsia" w:hAnsiTheme="minorHAnsi" w:cs="Vrinda"/>
            <w:noProof/>
            <w:szCs w:val="28"/>
            <w:lang w:val="en-GB" w:eastAsia="en-GB" w:bidi="bn-BD"/>
          </w:rPr>
          <w:tab/>
        </w:r>
        <w:r w:rsidRPr="007F6EB9">
          <w:rPr>
            <w:rStyle w:val="Hyperlink"/>
            <w:noProof/>
          </w:rPr>
          <w:t>Navigation Bar code (part 2)</w:t>
        </w:r>
        <w:r>
          <w:rPr>
            <w:noProof/>
            <w:webHidden/>
          </w:rPr>
          <w:tab/>
        </w:r>
        <w:r>
          <w:rPr>
            <w:noProof/>
            <w:webHidden/>
          </w:rPr>
          <w:fldChar w:fldCharType="begin"/>
        </w:r>
        <w:r>
          <w:rPr>
            <w:noProof/>
            <w:webHidden/>
          </w:rPr>
          <w:instrText xml:space="preserve"> PAGEREF _Toc512843610 \h </w:instrText>
        </w:r>
        <w:r>
          <w:rPr>
            <w:noProof/>
            <w:webHidden/>
          </w:rPr>
        </w:r>
        <w:r>
          <w:rPr>
            <w:noProof/>
            <w:webHidden/>
          </w:rPr>
          <w:fldChar w:fldCharType="separate"/>
        </w:r>
        <w:r>
          <w:rPr>
            <w:noProof/>
            <w:webHidden/>
          </w:rPr>
          <w:t>22</w:t>
        </w:r>
        <w:r>
          <w:rPr>
            <w:noProof/>
            <w:webHidden/>
          </w:rPr>
          <w:fldChar w:fldCharType="end"/>
        </w:r>
      </w:hyperlink>
    </w:p>
    <w:p w14:paraId="64B93591"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1" w:history="1">
        <w:r w:rsidRPr="007F6EB9">
          <w:rPr>
            <w:rStyle w:val="Hyperlink"/>
            <w:noProof/>
            <w:lang w:eastAsia="en-GB"/>
          </w:rPr>
          <w:t>Figure 13.</w:t>
        </w:r>
        <w:r>
          <w:rPr>
            <w:rFonts w:asciiTheme="minorHAnsi" w:eastAsiaTheme="minorEastAsia" w:hAnsiTheme="minorHAnsi" w:cs="Vrinda"/>
            <w:noProof/>
            <w:szCs w:val="28"/>
            <w:lang w:val="en-GB" w:eastAsia="en-GB" w:bidi="bn-BD"/>
          </w:rPr>
          <w:tab/>
        </w:r>
        <w:r w:rsidRPr="007F6EB9">
          <w:rPr>
            <w:rStyle w:val="Hyperlink"/>
            <w:noProof/>
            <w:lang w:eastAsia="en-GB"/>
          </w:rPr>
          <w:t>Full size images code</w:t>
        </w:r>
        <w:r>
          <w:rPr>
            <w:noProof/>
            <w:webHidden/>
          </w:rPr>
          <w:tab/>
        </w:r>
        <w:r>
          <w:rPr>
            <w:noProof/>
            <w:webHidden/>
          </w:rPr>
          <w:fldChar w:fldCharType="begin"/>
        </w:r>
        <w:r>
          <w:rPr>
            <w:noProof/>
            <w:webHidden/>
          </w:rPr>
          <w:instrText xml:space="preserve"> PAGEREF _Toc512843611 \h </w:instrText>
        </w:r>
        <w:r>
          <w:rPr>
            <w:noProof/>
            <w:webHidden/>
          </w:rPr>
        </w:r>
        <w:r>
          <w:rPr>
            <w:noProof/>
            <w:webHidden/>
          </w:rPr>
          <w:fldChar w:fldCharType="separate"/>
        </w:r>
        <w:r>
          <w:rPr>
            <w:noProof/>
            <w:webHidden/>
          </w:rPr>
          <w:t>22</w:t>
        </w:r>
        <w:r>
          <w:rPr>
            <w:noProof/>
            <w:webHidden/>
          </w:rPr>
          <w:fldChar w:fldCharType="end"/>
        </w:r>
      </w:hyperlink>
    </w:p>
    <w:p w14:paraId="3048F49C"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2" w:history="1">
        <w:r w:rsidRPr="007F6EB9">
          <w:rPr>
            <w:rStyle w:val="Hyperlink"/>
            <w:noProof/>
            <w:lang w:eastAsia="en-GB"/>
          </w:rPr>
          <w:t>Figure 14.</w:t>
        </w:r>
        <w:r>
          <w:rPr>
            <w:rFonts w:asciiTheme="minorHAnsi" w:eastAsiaTheme="minorEastAsia" w:hAnsiTheme="minorHAnsi" w:cs="Vrinda"/>
            <w:noProof/>
            <w:szCs w:val="28"/>
            <w:lang w:val="en-GB" w:eastAsia="en-GB" w:bidi="bn-BD"/>
          </w:rPr>
          <w:tab/>
        </w:r>
        <w:r w:rsidRPr="007F6EB9">
          <w:rPr>
            <w:rStyle w:val="Hyperlink"/>
            <w:noProof/>
            <w:lang w:eastAsia="en-GB"/>
          </w:rPr>
          <w:t>Modal image gallery in Script (from W3Schools.com)</w:t>
        </w:r>
        <w:r>
          <w:rPr>
            <w:noProof/>
            <w:webHidden/>
          </w:rPr>
          <w:tab/>
        </w:r>
        <w:r>
          <w:rPr>
            <w:noProof/>
            <w:webHidden/>
          </w:rPr>
          <w:fldChar w:fldCharType="begin"/>
        </w:r>
        <w:r>
          <w:rPr>
            <w:noProof/>
            <w:webHidden/>
          </w:rPr>
          <w:instrText xml:space="preserve"> PAGEREF _Toc512843612 \h </w:instrText>
        </w:r>
        <w:r>
          <w:rPr>
            <w:noProof/>
            <w:webHidden/>
          </w:rPr>
        </w:r>
        <w:r>
          <w:rPr>
            <w:noProof/>
            <w:webHidden/>
          </w:rPr>
          <w:fldChar w:fldCharType="separate"/>
        </w:r>
        <w:r>
          <w:rPr>
            <w:noProof/>
            <w:webHidden/>
          </w:rPr>
          <w:t>22</w:t>
        </w:r>
        <w:r>
          <w:rPr>
            <w:noProof/>
            <w:webHidden/>
          </w:rPr>
          <w:fldChar w:fldCharType="end"/>
        </w:r>
      </w:hyperlink>
    </w:p>
    <w:p w14:paraId="79DCE4F4"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3" w:history="1">
        <w:r w:rsidRPr="007F6EB9">
          <w:rPr>
            <w:rStyle w:val="Hyperlink"/>
            <w:noProof/>
            <w:lang w:eastAsia="en-GB"/>
          </w:rPr>
          <w:t>Figure 15.</w:t>
        </w:r>
        <w:r>
          <w:rPr>
            <w:rFonts w:asciiTheme="minorHAnsi" w:eastAsiaTheme="minorEastAsia" w:hAnsiTheme="minorHAnsi" w:cs="Vrinda"/>
            <w:noProof/>
            <w:szCs w:val="28"/>
            <w:lang w:val="en-GB" w:eastAsia="en-GB" w:bidi="bn-BD"/>
          </w:rPr>
          <w:tab/>
        </w:r>
        <w:r w:rsidRPr="007F6EB9">
          <w:rPr>
            <w:rStyle w:val="Hyperlink"/>
            <w:noProof/>
            <w:lang w:eastAsia="en-GB"/>
          </w:rPr>
          <w:t>Footer</w:t>
        </w:r>
        <w:r>
          <w:rPr>
            <w:noProof/>
            <w:webHidden/>
          </w:rPr>
          <w:tab/>
        </w:r>
        <w:r>
          <w:rPr>
            <w:noProof/>
            <w:webHidden/>
          </w:rPr>
          <w:fldChar w:fldCharType="begin"/>
        </w:r>
        <w:r>
          <w:rPr>
            <w:noProof/>
            <w:webHidden/>
          </w:rPr>
          <w:instrText xml:space="preserve"> PAGEREF _Toc512843613 \h </w:instrText>
        </w:r>
        <w:r>
          <w:rPr>
            <w:noProof/>
            <w:webHidden/>
          </w:rPr>
        </w:r>
        <w:r>
          <w:rPr>
            <w:noProof/>
            <w:webHidden/>
          </w:rPr>
          <w:fldChar w:fldCharType="separate"/>
        </w:r>
        <w:r>
          <w:rPr>
            <w:noProof/>
            <w:webHidden/>
          </w:rPr>
          <w:t>22</w:t>
        </w:r>
        <w:r>
          <w:rPr>
            <w:noProof/>
            <w:webHidden/>
          </w:rPr>
          <w:fldChar w:fldCharType="end"/>
        </w:r>
      </w:hyperlink>
    </w:p>
    <w:p w14:paraId="2A484E24"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4" w:history="1">
        <w:r w:rsidRPr="007F6EB9">
          <w:rPr>
            <w:rStyle w:val="Hyperlink"/>
            <w:noProof/>
            <w:lang w:eastAsia="en-GB"/>
          </w:rPr>
          <w:t>Figure 16.</w:t>
        </w:r>
        <w:r>
          <w:rPr>
            <w:rFonts w:asciiTheme="minorHAnsi" w:eastAsiaTheme="minorEastAsia" w:hAnsiTheme="minorHAnsi" w:cs="Vrinda"/>
            <w:noProof/>
            <w:szCs w:val="28"/>
            <w:lang w:val="en-GB" w:eastAsia="en-GB" w:bidi="bn-BD"/>
          </w:rPr>
          <w:tab/>
        </w:r>
        <w:r w:rsidRPr="007F6EB9">
          <w:rPr>
            <w:rStyle w:val="Hyperlink"/>
            <w:noProof/>
            <w:lang w:eastAsia="en-GB"/>
          </w:rPr>
          <w:t>Footer Code</w:t>
        </w:r>
        <w:r>
          <w:rPr>
            <w:noProof/>
            <w:webHidden/>
          </w:rPr>
          <w:tab/>
        </w:r>
        <w:r>
          <w:rPr>
            <w:noProof/>
            <w:webHidden/>
          </w:rPr>
          <w:fldChar w:fldCharType="begin"/>
        </w:r>
        <w:r>
          <w:rPr>
            <w:noProof/>
            <w:webHidden/>
          </w:rPr>
          <w:instrText xml:space="preserve"> PAGEREF _Toc512843614 \h </w:instrText>
        </w:r>
        <w:r>
          <w:rPr>
            <w:noProof/>
            <w:webHidden/>
          </w:rPr>
        </w:r>
        <w:r>
          <w:rPr>
            <w:noProof/>
            <w:webHidden/>
          </w:rPr>
          <w:fldChar w:fldCharType="separate"/>
        </w:r>
        <w:r>
          <w:rPr>
            <w:noProof/>
            <w:webHidden/>
          </w:rPr>
          <w:t>23</w:t>
        </w:r>
        <w:r>
          <w:rPr>
            <w:noProof/>
            <w:webHidden/>
          </w:rPr>
          <w:fldChar w:fldCharType="end"/>
        </w:r>
      </w:hyperlink>
    </w:p>
    <w:p w14:paraId="32EA8B54"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5" w:history="1">
        <w:r w:rsidRPr="007F6EB9">
          <w:rPr>
            <w:rStyle w:val="Hyperlink"/>
            <w:noProof/>
            <w:lang w:eastAsia="en-GB"/>
          </w:rPr>
          <w:t>Figure 17.</w:t>
        </w:r>
        <w:r>
          <w:rPr>
            <w:rFonts w:asciiTheme="minorHAnsi" w:eastAsiaTheme="minorEastAsia" w:hAnsiTheme="minorHAnsi" w:cs="Vrinda"/>
            <w:noProof/>
            <w:szCs w:val="28"/>
            <w:lang w:val="en-GB" w:eastAsia="en-GB" w:bidi="bn-BD"/>
          </w:rPr>
          <w:tab/>
        </w:r>
        <w:r w:rsidRPr="007F6EB9">
          <w:rPr>
            <w:rStyle w:val="Hyperlink"/>
            <w:noProof/>
            <w:lang w:eastAsia="en-GB"/>
          </w:rPr>
          <w:t>Home Page</w:t>
        </w:r>
        <w:r>
          <w:rPr>
            <w:noProof/>
            <w:webHidden/>
          </w:rPr>
          <w:tab/>
        </w:r>
        <w:r>
          <w:rPr>
            <w:noProof/>
            <w:webHidden/>
          </w:rPr>
          <w:fldChar w:fldCharType="begin"/>
        </w:r>
        <w:r>
          <w:rPr>
            <w:noProof/>
            <w:webHidden/>
          </w:rPr>
          <w:instrText xml:space="preserve"> PAGEREF _Toc512843615 \h </w:instrText>
        </w:r>
        <w:r>
          <w:rPr>
            <w:noProof/>
            <w:webHidden/>
          </w:rPr>
        </w:r>
        <w:r>
          <w:rPr>
            <w:noProof/>
            <w:webHidden/>
          </w:rPr>
          <w:fldChar w:fldCharType="separate"/>
        </w:r>
        <w:r>
          <w:rPr>
            <w:noProof/>
            <w:webHidden/>
          </w:rPr>
          <w:t>23</w:t>
        </w:r>
        <w:r>
          <w:rPr>
            <w:noProof/>
            <w:webHidden/>
          </w:rPr>
          <w:fldChar w:fldCharType="end"/>
        </w:r>
      </w:hyperlink>
    </w:p>
    <w:p w14:paraId="6AEFDD98"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6" w:history="1">
        <w:r w:rsidRPr="007F6EB9">
          <w:rPr>
            <w:rStyle w:val="Hyperlink"/>
            <w:noProof/>
            <w:lang w:eastAsia="en-GB"/>
          </w:rPr>
          <w:t>Figure 18.</w:t>
        </w:r>
        <w:r>
          <w:rPr>
            <w:rFonts w:asciiTheme="minorHAnsi" w:eastAsiaTheme="minorEastAsia" w:hAnsiTheme="minorHAnsi" w:cs="Vrinda"/>
            <w:noProof/>
            <w:szCs w:val="28"/>
            <w:lang w:val="en-GB" w:eastAsia="en-GB" w:bidi="bn-BD"/>
          </w:rPr>
          <w:tab/>
        </w:r>
        <w:r w:rsidRPr="007F6EB9">
          <w:rPr>
            <w:rStyle w:val="Hyperlink"/>
            <w:noProof/>
            <w:lang w:eastAsia="en-GB"/>
          </w:rPr>
          <w:t>Home Page (part 2)</w:t>
        </w:r>
        <w:r>
          <w:rPr>
            <w:noProof/>
            <w:webHidden/>
          </w:rPr>
          <w:tab/>
        </w:r>
        <w:r>
          <w:rPr>
            <w:noProof/>
            <w:webHidden/>
          </w:rPr>
          <w:fldChar w:fldCharType="begin"/>
        </w:r>
        <w:r>
          <w:rPr>
            <w:noProof/>
            <w:webHidden/>
          </w:rPr>
          <w:instrText xml:space="preserve"> PAGEREF _Toc512843616 \h </w:instrText>
        </w:r>
        <w:r>
          <w:rPr>
            <w:noProof/>
            <w:webHidden/>
          </w:rPr>
        </w:r>
        <w:r>
          <w:rPr>
            <w:noProof/>
            <w:webHidden/>
          </w:rPr>
          <w:fldChar w:fldCharType="separate"/>
        </w:r>
        <w:r>
          <w:rPr>
            <w:noProof/>
            <w:webHidden/>
          </w:rPr>
          <w:t>23</w:t>
        </w:r>
        <w:r>
          <w:rPr>
            <w:noProof/>
            <w:webHidden/>
          </w:rPr>
          <w:fldChar w:fldCharType="end"/>
        </w:r>
      </w:hyperlink>
    </w:p>
    <w:p w14:paraId="0F150662"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7" w:history="1">
        <w:r w:rsidRPr="007F6EB9">
          <w:rPr>
            <w:rStyle w:val="Hyperlink"/>
            <w:noProof/>
            <w:lang w:eastAsia="en-GB"/>
          </w:rPr>
          <w:t>Figure 19.</w:t>
        </w:r>
        <w:r>
          <w:rPr>
            <w:rFonts w:asciiTheme="minorHAnsi" w:eastAsiaTheme="minorEastAsia" w:hAnsiTheme="minorHAnsi" w:cs="Vrinda"/>
            <w:noProof/>
            <w:szCs w:val="28"/>
            <w:lang w:val="en-GB" w:eastAsia="en-GB" w:bidi="bn-BD"/>
          </w:rPr>
          <w:tab/>
        </w:r>
        <w:r w:rsidRPr="007F6EB9">
          <w:rPr>
            <w:rStyle w:val="Hyperlink"/>
            <w:noProof/>
            <w:lang w:eastAsia="en-GB"/>
          </w:rPr>
          <w:t>Background image in Home page</w:t>
        </w:r>
        <w:r>
          <w:rPr>
            <w:noProof/>
            <w:webHidden/>
          </w:rPr>
          <w:tab/>
        </w:r>
        <w:r>
          <w:rPr>
            <w:noProof/>
            <w:webHidden/>
          </w:rPr>
          <w:fldChar w:fldCharType="begin"/>
        </w:r>
        <w:r>
          <w:rPr>
            <w:noProof/>
            <w:webHidden/>
          </w:rPr>
          <w:instrText xml:space="preserve"> PAGEREF _Toc512843617 \h </w:instrText>
        </w:r>
        <w:r>
          <w:rPr>
            <w:noProof/>
            <w:webHidden/>
          </w:rPr>
        </w:r>
        <w:r>
          <w:rPr>
            <w:noProof/>
            <w:webHidden/>
          </w:rPr>
          <w:fldChar w:fldCharType="separate"/>
        </w:r>
        <w:r>
          <w:rPr>
            <w:noProof/>
            <w:webHidden/>
          </w:rPr>
          <w:t>24</w:t>
        </w:r>
        <w:r>
          <w:rPr>
            <w:noProof/>
            <w:webHidden/>
          </w:rPr>
          <w:fldChar w:fldCharType="end"/>
        </w:r>
      </w:hyperlink>
    </w:p>
    <w:p w14:paraId="34A2A250"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8" w:history="1">
        <w:r w:rsidRPr="007F6EB9">
          <w:rPr>
            <w:rStyle w:val="Hyperlink"/>
            <w:noProof/>
            <w:lang w:eastAsia="en-GB"/>
          </w:rPr>
          <w:t>Figure 20.</w:t>
        </w:r>
        <w:r>
          <w:rPr>
            <w:rFonts w:asciiTheme="minorHAnsi" w:eastAsiaTheme="minorEastAsia" w:hAnsiTheme="minorHAnsi" w:cs="Vrinda"/>
            <w:noProof/>
            <w:szCs w:val="28"/>
            <w:lang w:val="en-GB" w:eastAsia="en-GB" w:bidi="bn-BD"/>
          </w:rPr>
          <w:tab/>
        </w:r>
        <w:r w:rsidRPr="007F6EB9">
          <w:rPr>
            <w:rStyle w:val="Hyperlink"/>
            <w:noProof/>
            <w:lang w:eastAsia="en-GB"/>
          </w:rPr>
          <w:t>Home page code</w:t>
        </w:r>
        <w:r>
          <w:rPr>
            <w:noProof/>
            <w:webHidden/>
          </w:rPr>
          <w:tab/>
        </w:r>
        <w:r>
          <w:rPr>
            <w:noProof/>
            <w:webHidden/>
          </w:rPr>
          <w:fldChar w:fldCharType="begin"/>
        </w:r>
        <w:r>
          <w:rPr>
            <w:noProof/>
            <w:webHidden/>
          </w:rPr>
          <w:instrText xml:space="preserve"> PAGEREF _Toc512843618 \h </w:instrText>
        </w:r>
        <w:r>
          <w:rPr>
            <w:noProof/>
            <w:webHidden/>
          </w:rPr>
        </w:r>
        <w:r>
          <w:rPr>
            <w:noProof/>
            <w:webHidden/>
          </w:rPr>
          <w:fldChar w:fldCharType="separate"/>
        </w:r>
        <w:r>
          <w:rPr>
            <w:noProof/>
            <w:webHidden/>
          </w:rPr>
          <w:t>24</w:t>
        </w:r>
        <w:r>
          <w:rPr>
            <w:noProof/>
            <w:webHidden/>
          </w:rPr>
          <w:fldChar w:fldCharType="end"/>
        </w:r>
      </w:hyperlink>
    </w:p>
    <w:p w14:paraId="5E39A031"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19" w:history="1">
        <w:r w:rsidRPr="007F6EB9">
          <w:rPr>
            <w:rStyle w:val="Hyperlink"/>
            <w:noProof/>
            <w:lang w:eastAsia="en-GB"/>
          </w:rPr>
          <w:t>Figure 21.</w:t>
        </w:r>
        <w:r>
          <w:rPr>
            <w:rFonts w:asciiTheme="minorHAnsi" w:eastAsiaTheme="minorEastAsia" w:hAnsiTheme="minorHAnsi" w:cs="Vrinda"/>
            <w:noProof/>
            <w:szCs w:val="28"/>
            <w:lang w:val="en-GB" w:eastAsia="en-GB" w:bidi="bn-BD"/>
          </w:rPr>
          <w:tab/>
        </w:r>
        <w:r w:rsidRPr="007F6EB9">
          <w:rPr>
            <w:rStyle w:val="Hyperlink"/>
            <w:noProof/>
            <w:lang w:eastAsia="en-GB"/>
          </w:rPr>
          <w:t>Subtitled Cinema page</w:t>
        </w:r>
        <w:r>
          <w:rPr>
            <w:noProof/>
            <w:webHidden/>
          </w:rPr>
          <w:tab/>
        </w:r>
        <w:r>
          <w:rPr>
            <w:noProof/>
            <w:webHidden/>
          </w:rPr>
          <w:fldChar w:fldCharType="begin"/>
        </w:r>
        <w:r>
          <w:rPr>
            <w:noProof/>
            <w:webHidden/>
          </w:rPr>
          <w:instrText xml:space="preserve"> PAGEREF _Toc512843619 \h </w:instrText>
        </w:r>
        <w:r>
          <w:rPr>
            <w:noProof/>
            <w:webHidden/>
          </w:rPr>
        </w:r>
        <w:r>
          <w:rPr>
            <w:noProof/>
            <w:webHidden/>
          </w:rPr>
          <w:fldChar w:fldCharType="separate"/>
        </w:r>
        <w:r>
          <w:rPr>
            <w:noProof/>
            <w:webHidden/>
          </w:rPr>
          <w:t>25</w:t>
        </w:r>
        <w:r>
          <w:rPr>
            <w:noProof/>
            <w:webHidden/>
          </w:rPr>
          <w:fldChar w:fldCharType="end"/>
        </w:r>
      </w:hyperlink>
    </w:p>
    <w:p w14:paraId="63C35C6D"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0" w:history="1">
        <w:r w:rsidRPr="007F6EB9">
          <w:rPr>
            <w:rStyle w:val="Hyperlink"/>
            <w:noProof/>
            <w:lang w:eastAsia="en-GB"/>
          </w:rPr>
          <w:t>Figure 22.</w:t>
        </w:r>
        <w:r>
          <w:rPr>
            <w:rFonts w:asciiTheme="minorHAnsi" w:eastAsiaTheme="minorEastAsia" w:hAnsiTheme="minorHAnsi" w:cs="Vrinda"/>
            <w:noProof/>
            <w:szCs w:val="28"/>
            <w:lang w:val="en-GB" w:eastAsia="en-GB" w:bidi="bn-BD"/>
          </w:rPr>
          <w:tab/>
        </w:r>
        <w:r w:rsidRPr="007F6EB9">
          <w:rPr>
            <w:rStyle w:val="Hyperlink"/>
            <w:noProof/>
            <w:lang w:eastAsia="en-GB"/>
          </w:rPr>
          <w:t>Eight images</w:t>
        </w:r>
        <w:r>
          <w:rPr>
            <w:noProof/>
            <w:webHidden/>
          </w:rPr>
          <w:tab/>
        </w:r>
        <w:r>
          <w:rPr>
            <w:noProof/>
            <w:webHidden/>
          </w:rPr>
          <w:fldChar w:fldCharType="begin"/>
        </w:r>
        <w:r>
          <w:rPr>
            <w:noProof/>
            <w:webHidden/>
          </w:rPr>
          <w:instrText xml:space="preserve"> PAGEREF _Toc512843620 \h </w:instrText>
        </w:r>
        <w:r>
          <w:rPr>
            <w:noProof/>
            <w:webHidden/>
          </w:rPr>
        </w:r>
        <w:r>
          <w:rPr>
            <w:noProof/>
            <w:webHidden/>
          </w:rPr>
          <w:fldChar w:fldCharType="separate"/>
        </w:r>
        <w:r>
          <w:rPr>
            <w:noProof/>
            <w:webHidden/>
          </w:rPr>
          <w:t>25</w:t>
        </w:r>
        <w:r>
          <w:rPr>
            <w:noProof/>
            <w:webHidden/>
          </w:rPr>
          <w:fldChar w:fldCharType="end"/>
        </w:r>
      </w:hyperlink>
    </w:p>
    <w:p w14:paraId="58BDBFA0"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1" w:history="1">
        <w:r w:rsidRPr="007F6EB9">
          <w:rPr>
            <w:rStyle w:val="Hyperlink"/>
            <w:noProof/>
            <w:lang w:eastAsia="en-GB"/>
          </w:rPr>
          <w:t>Figure 23.</w:t>
        </w:r>
        <w:r>
          <w:rPr>
            <w:rFonts w:asciiTheme="minorHAnsi" w:eastAsiaTheme="minorEastAsia" w:hAnsiTheme="minorHAnsi" w:cs="Vrinda"/>
            <w:noProof/>
            <w:szCs w:val="28"/>
            <w:lang w:val="en-GB" w:eastAsia="en-GB" w:bidi="bn-BD"/>
          </w:rPr>
          <w:tab/>
        </w:r>
        <w:r w:rsidRPr="007F6EB9">
          <w:rPr>
            <w:rStyle w:val="Hyperlink"/>
            <w:noProof/>
            <w:lang w:eastAsia="en-GB"/>
          </w:rPr>
          <w:t>Background image in Sutbtiled Cinema page</w:t>
        </w:r>
        <w:r>
          <w:rPr>
            <w:noProof/>
            <w:webHidden/>
          </w:rPr>
          <w:tab/>
        </w:r>
        <w:r>
          <w:rPr>
            <w:noProof/>
            <w:webHidden/>
          </w:rPr>
          <w:fldChar w:fldCharType="begin"/>
        </w:r>
        <w:r>
          <w:rPr>
            <w:noProof/>
            <w:webHidden/>
          </w:rPr>
          <w:instrText xml:space="preserve"> PAGEREF _Toc512843621 \h </w:instrText>
        </w:r>
        <w:r>
          <w:rPr>
            <w:noProof/>
            <w:webHidden/>
          </w:rPr>
        </w:r>
        <w:r>
          <w:rPr>
            <w:noProof/>
            <w:webHidden/>
          </w:rPr>
          <w:fldChar w:fldCharType="separate"/>
        </w:r>
        <w:r>
          <w:rPr>
            <w:noProof/>
            <w:webHidden/>
          </w:rPr>
          <w:t>26</w:t>
        </w:r>
        <w:r>
          <w:rPr>
            <w:noProof/>
            <w:webHidden/>
          </w:rPr>
          <w:fldChar w:fldCharType="end"/>
        </w:r>
      </w:hyperlink>
    </w:p>
    <w:p w14:paraId="026D4AE6"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2" w:history="1">
        <w:r w:rsidRPr="007F6EB9">
          <w:rPr>
            <w:rStyle w:val="Hyperlink"/>
            <w:noProof/>
            <w:lang w:eastAsia="en-GB"/>
          </w:rPr>
          <w:t>Figure 24.</w:t>
        </w:r>
        <w:r>
          <w:rPr>
            <w:rFonts w:asciiTheme="minorHAnsi" w:eastAsiaTheme="minorEastAsia" w:hAnsiTheme="minorHAnsi" w:cs="Vrinda"/>
            <w:noProof/>
            <w:szCs w:val="28"/>
            <w:lang w:val="en-GB" w:eastAsia="en-GB" w:bidi="bn-BD"/>
          </w:rPr>
          <w:tab/>
        </w:r>
        <w:r w:rsidRPr="007F6EB9">
          <w:rPr>
            <w:rStyle w:val="Hyperlink"/>
            <w:noProof/>
            <w:lang w:eastAsia="en-GB"/>
          </w:rPr>
          <w:t>Subtitled Cinema page code</w:t>
        </w:r>
        <w:r>
          <w:rPr>
            <w:noProof/>
            <w:webHidden/>
          </w:rPr>
          <w:tab/>
        </w:r>
        <w:r>
          <w:rPr>
            <w:noProof/>
            <w:webHidden/>
          </w:rPr>
          <w:fldChar w:fldCharType="begin"/>
        </w:r>
        <w:r>
          <w:rPr>
            <w:noProof/>
            <w:webHidden/>
          </w:rPr>
          <w:instrText xml:space="preserve"> PAGEREF _Toc512843622 \h </w:instrText>
        </w:r>
        <w:r>
          <w:rPr>
            <w:noProof/>
            <w:webHidden/>
          </w:rPr>
        </w:r>
        <w:r>
          <w:rPr>
            <w:noProof/>
            <w:webHidden/>
          </w:rPr>
          <w:fldChar w:fldCharType="separate"/>
        </w:r>
        <w:r>
          <w:rPr>
            <w:noProof/>
            <w:webHidden/>
          </w:rPr>
          <w:t>26</w:t>
        </w:r>
        <w:r>
          <w:rPr>
            <w:noProof/>
            <w:webHidden/>
          </w:rPr>
          <w:fldChar w:fldCharType="end"/>
        </w:r>
      </w:hyperlink>
    </w:p>
    <w:p w14:paraId="35DF1101"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3" w:history="1">
        <w:r w:rsidRPr="007F6EB9">
          <w:rPr>
            <w:rStyle w:val="Hyperlink"/>
            <w:noProof/>
            <w:lang w:eastAsia="en-GB"/>
          </w:rPr>
          <w:t>Figure 25.</w:t>
        </w:r>
        <w:r>
          <w:rPr>
            <w:rFonts w:asciiTheme="minorHAnsi" w:eastAsiaTheme="minorEastAsia" w:hAnsiTheme="minorHAnsi" w:cs="Vrinda"/>
            <w:noProof/>
            <w:szCs w:val="28"/>
            <w:lang w:val="en-GB" w:eastAsia="en-GB" w:bidi="bn-BD"/>
          </w:rPr>
          <w:tab/>
        </w:r>
        <w:r w:rsidRPr="007F6EB9">
          <w:rPr>
            <w:rStyle w:val="Hyperlink"/>
            <w:noProof/>
            <w:lang w:eastAsia="en-GB"/>
          </w:rPr>
          <w:t>Eight images of the movies</w:t>
        </w:r>
        <w:r>
          <w:rPr>
            <w:noProof/>
            <w:webHidden/>
          </w:rPr>
          <w:tab/>
        </w:r>
        <w:r>
          <w:rPr>
            <w:noProof/>
            <w:webHidden/>
          </w:rPr>
          <w:fldChar w:fldCharType="begin"/>
        </w:r>
        <w:r>
          <w:rPr>
            <w:noProof/>
            <w:webHidden/>
          </w:rPr>
          <w:instrText xml:space="preserve"> PAGEREF _Toc512843623 \h </w:instrText>
        </w:r>
        <w:r>
          <w:rPr>
            <w:noProof/>
            <w:webHidden/>
          </w:rPr>
        </w:r>
        <w:r>
          <w:rPr>
            <w:noProof/>
            <w:webHidden/>
          </w:rPr>
          <w:fldChar w:fldCharType="separate"/>
        </w:r>
        <w:r>
          <w:rPr>
            <w:noProof/>
            <w:webHidden/>
          </w:rPr>
          <w:t>27</w:t>
        </w:r>
        <w:r>
          <w:rPr>
            <w:noProof/>
            <w:webHidden/>
          </w:rPr>
          <w:fldChar w:fldCharType="end"/>
        </w:r>
      </w:hyperlink>
    </w:p>
    <w:p w14:paraId="499C16BA"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4" w:history="1">
        <w:r w:rsidRPr="007F6EB9">
          <w:rPr>
            <w:rStyle w:val="Hyperlink"/>
            <w:noProof/>
          </w:rPr>
          <w:t>Figure 26.</w:t>
        </w:r>
        <w:r>
          <w:rPr>
            <w:rFonts w:asciiTheme="minorHAnsi" w:eastAsiaTheme="minorEastAsia" w:hAnsiTheme="minorHAnsi" w:cs="Vrinda"/>
            <w:noProof/>
            <w:szCs w:val="28"/>
            <w:lang w:val="en-GB" w:eastAsia="en-GB" w:bidi="bn-BD"/>
          </w:rPr>
          <w:tab/>
        </w:r>
        <w:r w:rsidRPr="007F6EB9">
          <w:rPr>
            <w:rStyle w:val="Hyperlink"/>
            <w:noProof/>
          </w:rPr>
          <w:t>Modal Image gallery code</w:t>
        </w:r>
        <w:r>
          <w:rPr>
            <w:noProof/>
            <w:webHidden/>
          </w:rPr>
          <w:tab/>
        </w:r>
        <w:r>
          <w:rPr>
            <w:noProof/>
            <w:webHidden/>
          </w:rPr>
          <w:fldChar w:fldCharType="begin"/>
        </w:r>
        <w:r>
          <w:rPr>
            <w:noProof/>
            <w:webHidden/>
          </w:rPr>
          <w:instrText xml:space="preserve"> PAGEREF _Toc512843624 \h </w:instrText>
        </w:r>
        <w:r>
          <w:rPr>
            <w:noProof/>
            <w:webHidden/>
          </w:rPr>
        </w:r>
        <w:r>
          <w:rPr>
            <w:noProof/>
            <w:webHidden/>
          </w:rPr>
          <w:fldChar w:fldCharType="separate"/>
        </w:r>
        <w:r>
          <w:rPr>
            <w:noProof/>
            <w:webHidden/>
          </w:rPr>
          <w:t>27</w:t>
        </w:r>
        <w:r>
          <w:rPr>
            <w:noProof/>
            <w:webHidden/>
          </w:rPr>
          <w:fldChar w:fldCharType="end"/>
        </w:r>
      </w:hyperlink>
    </w:p>
    <w:p w14:paraId="0420B35E"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5" w:history="1">
        <w:r w:rsidRPr="007F6EB9">
          <w:rPr>
            <w:rStyle w:val="Hyperlink"/>
            <w:noProof/>
            <w:lang w:eastAsia="en-GB"/>
          </w:rPr>
          <w:t>Figure 27.</w:t>
        </w:r>
        <w:r>
          <w:rPr>
            <w:rFonts w:asciiTheme="minorHAnsi" w:eastAsiaTheme="minorEastAsia" w:hAnsiTheme="minorHAnsi" w:cs="Vrinda"/>
            <w:noProof/>
            <w:szCs w:val="28"/>
            <w:lang w:val="en-GB" w:eastAsia="en-GB" w:bidi="bn-BD"/>
          </w:rPr>
          <w:tab/>
        </w:r>
        <w:r w:rsidRPr="007F6EB9">
          <w:rPr>
            <w:rStyle w:val="Hyperlink"/>
            <w:noProof/>
            <w:lang w:eastAsia="en-GB"/>
          </w:rPr>
          <w:t>Deaf service page</w:t>
        </w:r>
        <w:r>
          <w:rPr>
            <w:noProof/>
            <w:webHidden/>
          </w:rPr>
          <w:tab/>
        </w:r>
        <w:r>
          <w:rPr>
            <w:noProof/>
            <w:webHidden/>
          </w:rPr>
          <w:fldChar w:fldCharType="begin"/>
        </w:r>
        <w:r>
          <w:rPr>
            <w:noProof/>
            <w:webHidden/>
          </w:rPr>
          <w:instrText xml:space="preserve"> PAGEREF _Toc512843625 \h </w:instrText>
        </w:r>
        <w:r>
          <w:rPr>
            <w:noProof/>
            <w:webHidden/>
          </w:rPr>
        </w:r>
        <w:r>
          <w:rPr>
            <w:noProof/>
            <w:webHidden/>
          </w:rPr>
          <w:fldChar w:fldCharType="separate"/>
        </w:r>
        <w:r>
          <w:rPr>
            <w:noProof/>
            <w:webHidden/>
          </w:rPr>
          <w:t>28</w:t>
        </w:r>
        <w:r>
          <w:rPr>
            <w:noProof/>
            <w:webHidden/>
          </w:rPr>
          <w:fldChar w:fldCharType="end"/>
        </w:r>
      </w:hyperlink>
    </w:p>
    <w:p w14:paraId="758DCFCC"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6" w:history="1">
        <w:r w:rsidRPr="007F6EB9">
          <w:rPr>
            <w:rStyle w:val="Hyperlink"/>
            <w:noProof/>
            <w:lang w:eastAsia="en-GB"/>
          </w:rPr>
          <w:t>Figure 28.</w:t>
        </w:r>
        <w:r>
          <w:rPr>
            <w:rFonts w:asciiTheme="minorHAnsi" w:eastAsiaTheme="minorEastAsia" w:hAnsiTheme="minorHAnsi" w:cs="Vrinda"/>
            <w:noProof/>
            <w:szCs w:val="28"/>
            <w:lang w:val="en-GB" w:eastAsia="en-GB" w:bidi="bn-BD"/>
          </w:rPr>
          <w:tab/>
        </w:r>
        <w:r w:rsidRPr="007F6EB9">
          <w:rPr>
            <w:rStyle w:val="Hyperlink"/>
            <w:noProof/>
            <w:lang w:eastAsia="en-GB"/>
          </w:rPr>
          <w:t>Deaf service form</w:t>
        </w:r>
        <w:r>
          <w:rPr>
            <w:noProof/>
            <w:webHidden/>
          </w:rPr>
          <w:tab/>
        </w:r>
        <w:r>
          <w:rPr>
            <w:noProof/>
            <w:webHidden/>
          </w:rPr>
          <w:fldChar w:fldCharType="begin"/>
        </w:r>
        <w:r>
          <w:rPr>
            <w:noProof/>
            <w:webHidden/>
          </w:rPr>
          <w:instrText xml:space="preserve"> PAGEREF _Toc512843626 \h </w:instrText>
        </w:r>
        <w:r>
          <w:rPr>
            <w:noProof/>
            <w:webHidden/>
          </w:rPr>
        </w:r>
        <w:r>
          <w:rPr>
            <w:noProof/>
            <w:webHidden/>
          </w:rPr>
          <w:fldChar w:fldCharType="separate"/>
        </w:r>
        <w:r>
          <w:rPr>
            <w:noProof/>
            <w:webHidden/>
          </w:rPr>
          <w:t>28</w:t>
        </w:r>
        <w:r>
          <w:rPr>
            <w:noProof/>
            <w:webHidden/>
          </w:rPr>
          <w:fldChar w:fldCharType="end"/>
        </w:r>
      </w:hyperlink>
    </w:p>
    <w:p w14:paraId="5C69BD38"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7" w:history="1">
        <w:r w:rsidRPr="007F6EB9">
          <w:rPr>
            <w:rStyle w:val="Hyperlink"/>
            <w:noProof/>
            <w:lang w:eastAsia="en-GB"/>
          </w:rPr>
          <w:t>Figure 29.</w:t>
        </w:r>
        <w:r>
          <w:rPr>
            <w:rFonts w:asciiTheme="minorHAnsi" w:eastAsiaTheme="minorEastAsia" w:hAnsiTheme="minorHAnsi" w:cs="Vrinda"/>
            <w:noProof/>
            <w:szCs w:val="28"/>
            <w:lang w:val="en-GB" w:eastAsia="en-GB" w:bidi="bn-BD"/>
          </w:rPr>
          <w:tab/>
        </w:r>
        <w:r w:rsidRPr="007F6EB9">
          <w:rPr>
            <w:rStyle w:val="Hyperlink"/>
            <w:noProof/>
            <w:lang w:eastAsia="en-GB"/>
          </w:rPr>
          <w:t>Background image code in Deaf Service page</w:t>
        </w:r>
        <w:r>
          <w:rPr>
            <w:noProof/>
            <w:webHidden/>
          </w:rPr>
          <w:tab/>
        </w:r>
        <w:r>
          <w:rPr>
            <w:noProof/>
            <w:webHidden/>
          </w:rPr>
          <w:fldChar w:fldCharType="begin"/>
        </w:r>
        <w:r>
          <w:rPr>
            <w:noProof/>
            <w:webHidden/>
          </w:rPr>
          <w:instrText xml:space="preserve"> PAGEREF _Toc512843627 \h </w:instrText>
        </w:r>
        <w:r>
          <w:rPr>
            <w:noProof/>
            <w:webHidden/>
          </w:rPr>
        </w:r>
        <w:r>
          <w:rPr>
            <w:noProof/>
            <w:webHidden/>
          </w:rPr>
          <w:fldChar w:fldCharType="separate"/>
        </w:r>
        <w:r>
          <w:rPr>
            <w:noProof/>
            <w:webHidden/>
          </w:rPr>
          <w:t>29</w:t>
        </w:r>
        <w:r>
          <w:rPr>
            <w:noProof/>
            <w:webHidden/>
          </w:rPr>
          <w:fldChar w:fldCharType="end"/>
        </w:r>
      </w:hyperlink>
    </w:p>
    <w:p w14:paraId="5F8CEDC6"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8" w:history="1">
        <w:r w:rsidRPr="007F6EB9">
          <w:rPr>
            <w:rStyle w:val="Hyperlink"/>
            <w:noProof/>
            <w:lang w:eastAsia="en-GB"/>
          </w:rPr>
          <w:t>Figure 30.</w:t>
        </w:r>
        <w:r>
          <w:rPr>
            <w:rFonts w:asciiTheme="minorHAnsi" w:eastAsiaTheme="minorEastAsia" w:hAnsiTheme="minorHAnsi" w:cs="Vrinda"/>
            <w:noProof/>
            <w:szCs w:val="28"/>
            <w:lang w:val="en-GB" w:eastAsia="en-GB" w:bidi="bn-BD"/>
          </w:rPr>
          <w:tab/>
        </w:r>
        <w:r w:rsidRPr="007F6EB9">
          <w:rPr>
            <w:rStyle w:val="Hyperlink"/>
            <w:noProof/>
            <w:lang w:eastAsia="en-GB"/>
          </w:rPr>
          <w:t>Form CSS code in Deaf Services</w:t>
        </w:r>
        <w:r>
          <w:rPr>
            <w:noProof/>
            <w:webHidden/>
          </w:rPr>
          <w:tab/>
        </w:r>
        <w:r>
          <w:rPr>
            <w:noProof/>
            <w:webHidden/>
          </w:rPr>
          <w:fldChar w:fldCharType="begin"/>
        </w:r>
        <w:r>
          <w:rPr>
            <w:noProof/>
            <w:webHidden/>
          </w:rPr>
          <w:instrText xml:space="preserve"> PAGEREF _Toc512843628 \h </w:instrText>
        </w:r>
        <w:r>
          <w:rPr>
            <w:noProof/>
            <w:webHidden/>
          </w:rPr>
        </w:r>
        <w:r>
          <w:rPr>
            <w:noProof/>
            <w:webHidden/>
          </w:rPr>
          <w:fldChar w:fldCharType="separate"/>
        </w:r>
        <w:r>
          <w:rPr>
            <w:noProof/>
            <w:webHidden/>
          </w:rPr>
          <w:t>29</w:t>
        </w:r>
        <w:r>
          <w:rPr>
            <w:noProof/>
            <w:webHidden/>
          </w:rPr>
          <w:fldChar w:fldCharType="end"/>
        </w:r>
      </w:hyperlink>
    </w:p>
    <w:p w14:paraId="3C8ABC5E"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29" w:history="1">
        <w:r w:rsidRPr="007F6EB9">
          <w:rPr>
            <w:rStyle w:val="Hyperlink"/>
            <w:noProof/>
            <w:lang w:eastAsia="en-GB"/>
          </w:rPr>
          <w:t>Figure 31.</w:t>
        </w:r>
        <w:r>
          <w:rPr>
            <w:rFonts w:asciiTheme="minorHAnsi" w:eastAsiaTheme="minorEastAsia" w:hAnsiTheme="minorHAnsi" w:cs="Vrinda"/>
            <w:noProof/>
            <w:szCs w:val="28"/>
            <w:lang w:val="en-GB" w:eastAsia="en-GB" w:bidi="bn-BD"/>
          </w:rPr>
          <w:tab/>
        </w:r>
        <w:r w:rsidRPr="007F6EB9">
          <w:rPr>
            <w:rStyle w:val="Hyperlink"/>
            <w:noProof/>
            <w:lang w:eastAsia="en-GB"/>
          </w:rPr>
          <w:t>Deaf Services Code</w:t>
        </w:r>
        <w:r>
          <w:rPr>
            <w:noProof/>
            <w:webHidden/>
          </w:rPr>
          <w:tab/>
        </w:r>
        <w:r>
          <w:rPr>
            <w:noProof/>
            <w:webHidden/>
          </w:rPr>
          <w:fldChar w:fldCharType="begin"/>
        </w:r>
        <w:r>
          <w:rPr>
            <w:noProof/>
            <w:webHidden/>
          </w:rPr>
          <w:instrText xml:space="preserve"> PAGEREF _Toc512843629 \h </w:instrText>
        </w:r>
        <w:r>
          <w:rPr>
            <w:noProof/>
            <w:webHidden/>
          </w:rPr>
        </w:r>
        <w:r>
          <w:rPr>
            <w:noProof/>
            <w:webHidden/>
          </w:rPr>
          <w:fldChar w:fldCharType="separate"/>
        </w:r>
        <w:r>
          <w:rPr>
            <w:noProof/>
            <w:webHidden/>
          </w:rPr>
          <w:t>29</w:t>
        </w:r>
        <w:r>
          <w:rPr>
            <w:noProof/>
            <w:webHidden/>
          </w:rPr>
          <w:fldChar w:fldCharType="end"/>
        </w:r>
      </w:hyperlink>
    </w:p>
    <w:p w14:paraId="31692A28"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0" w:history="1">
        <w:r w:rsidRPr="007F6EB9">
          <w:rPr>
            <w:rStyle w:val="Hyperlink"/>
            <w:noProof/>
            <w:lang w:eastAsia="en-GB"/>
          </w:rPr>
          <w:t>Figure 32.</w:t>
        </w:r>
        <w:r>
          <w:rPr>
            <w:rFonts w:asciiTheme="minorHAnsi" w:eastAsiaTheme="minorEastAsia" w:hAnsiTheme="minorHAnsi" w:cs="Vrinda"/>
            <w:noProof/>
            <w:szCs w:val="28"/>
            <w:lang w:val="en-GB" w:eastAsia="en-GB" w:bidi="bn-BD"/>
          </w:rPr>
          <w:tab/>
        </w:r>
        <w:r w:rsidRPr="007F6EB9">
          <w:rPr>
            <w:rStyle w:val="Hyperlink"/>
            <w:noProof/>
            <w:lang w:eastAsia="en-GB"/>
          </w:rPr>
          <w:t>Deaf Services Code</w:t>
        </w:r>
        <w:r>
          <w:rPr>
            <w:noProof/>
            <w:webHidden/>
          </w:rPr>
          <w:tab/>
        </w:r>
        <w:r>
          <w:rPr>
            <w:noProof/>
            <w:webHidden/>
          </w:rPr>
          <w:fldChar w:fldCharType="begin"/>
        </w:r>
        <w:r>
          <w:rPr>
            <w:noProof/>
            <w:webHidden/>
          </w:rPr>
          <w:instrText xml:space="preserve"> PAGEREF _Toc512843630 \h </w:instrText>
        </w:r>
        <w:r>
          <w:rPr>
            <w:noProof/>
            <w:webHidden/>
          </w:rPr>
        </w:r>
        <w:r>
          <w:rPr>
            <w:noProof/>
            <w:webHidden/>
          </w:rPr>
          <w:fldChar w:fldCharType="separate"/>
        </w:r>
        <w:r>
          <w:rPr>
            <w:noProof/>
            <w:webHidden/>
          </w:rPr>
          <w:t>29</w:t>
        </w:r>
        <w:r>
          <w:rPr>
            <w:noProof/>
            <w:webHidden/>
          </w:rPr>
          <w:fldChar w:fldCharType="end"/>
        </w:r>
      </w:hyperlink>
    </w:p>
    <w:p w14:paraId="2A83095D"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1" w:history="1">
        <w:r w:rsidRPr="007F6EB9">
          <w:rPr>
            <w:rStyle w:val="Hyperlink"/>
            <w:noProof/>
            <w:lang w:eastAsia="en-GB"/>
          </w:rPr>
          <w:t>Figure 33.</w:t>
        </w:r>
        <w:r>
          <w:rPr>
            <w:rFonts w:asciiTheme="minorHAnsi" w:eastAsiaTheme="minorEastAsia" w:hAnsiTheme="minorHAnsi" w:cs="Vrinda"/>
            <w:noProof/>
            <w:szCs w:val="28"/>
            <w:lang w:val="en-GB" w:eastAsia="en-GB" w:bidi="bn-BD"/>
          </w:rPr>
          <w:tab/>
        </w:r>
        <w:r w:rsidRPr="007F6EB9">
          <w:rPr>
            <w:rStyle w:val="Hyperlink"/>
            <w:noProof/>
            <w:lang w:eastAsia="en-GB"/>
          </w:rPr>
          <w:t>Form code in Deaf Service</w:t>
        </w:r>
        <w:r>
          <w:rPr>
            <w:noProof/>
            <w:webHidden/>
          </w:rPr>
          <w:tab/>
        </w:r>
        <w:r>
          <w:rPr>
            <w:noProof/>
            <w:webHidden/>
          </w:rPr>
          <w:fldChar w:fldCharType="begin"/>
        </w:r>
        <w:r>
          <w:rPr>
            <w:noProof/>
            <w:webHidden/>
          </w:rPr>
          <w:instrText xml:space="preserve"> PAGEREF _Toc512843631 \h </w:instrText>
        </w:r>
        <w:r>
          <w:rPr>
            <w:noProof/>
            <w:webHidden/>
          </w:rPr>
        </w:r>
        <w:r>
          <w:rPr>
            <w:noProof/>
            <w:webHidden/>
          </w:rPr>
          <w:fldChar w:fldCharType="separate"/>
        </w:r>
        <w:r>
          <w:rPr>
            <w:noProof/>
            <w:webHidden/>
          </w:rPr>
          <w:t>30</w:t>
        </w:r>
        <w:r>
          <w:rPr>
            <w:noProof/>
            <w:webHidden/>
          </w:rPr>
          <w:fldChar w:fldCharType="end"/>
        </w:r>
      </w:hyperlink>
    </w:p>
    <w:p w14:paraId="000AFD8B"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2" w:history="1">
        <w:r w:rsidRPr="007F6EB9">
          <w:rPr>
            <w:rStyle w:val="Hyperlink"/>
            <w:noProof/>
          </w:rPr>
          <w:t>Figure 34.</w:t>
        </w:r>
        <w:r>
          <w:rPr>
            <w:rFonts w:asciiTheme="minorHAnsi" w:eastAsiaTheme="minorEastAsia" w:hAnsiTheme="minorHAnsi" w:cs="Vrinda"/>
            <w:noProof/>
            <w:szCs w:val="28"/>
            <w:lang w:val="en-GB" w:eastAsia="en-GB" w:bidi="bn-BD"/>
          </w:rPr>
          <w:tab/>
        </w:r>
        <w:r w:rsidRPr="007F6EB9">
          <w:rPr>
            <w:rStyle w:val="Hyperlink"/>
            <w:noProof/>
          </w:rPr>
          <w:t>Contact Us page</w:t>
        </w:r>
        <w:r>
          <w:rPr>
            <w:noProof/>
            <w:webHidden/>
          </w:rPr>
          <w:tab/>
        </w:r>
        <w:r>
          <w:rPr>
            <w:noProof/>
            <w:webHidden/>
          </w:rPr>
          <w:fldChar w:fldCharType="begin"/>
        </w:r>
        <w:r>
          <w:rPr>
            <w:noProof/>
            <w:webHidden/>
          </w:rPr>
          <w:instrText xml:space="preserve"> PAGEREF _Toc512843632 \h </w:instrText>
        </w:r>
        <w:r>
          <w:rPr>
            <w:noProof/>
            <w:webHidden/>
          </w:rPr>
        </w:r>
        <w:r>
          <w:rPr>
            <w:noProof/>
            <w:webHidden/>
          </w:rPr>
          <w:fldChar w:fldCharType="separate"/>
        </w:r>
        <w:r>
          <w:rPr>
            <w:noProof/>
            <w:webHidden/>
          </w:rPr>
          <w:t>30</w:t>
        </w:r>
        <w:r>
          <w:rPr>
            <w:noProof/>
            <w:webHidden/>
          </w:rPr>
          <w:fldChar w:fldCharType="end"/>
        </w:r>
      </w:hyperlink>
    </w:p>
    <w:p w14:paraId="40AD7F49"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3" w:history="1">
        <w:r w:rsidRPr="007F6EB9">
          <w:rPr>
            <w:rStyle w:val="Hyperlink"/>
            <w:noProof/>
            <w:lang w:eastAsia="en-GB"/>
          </w:rPr>
          <w:t>Figure 35.</w:t>
        </w:r>
        <w:r>
          <w:rPr>
            <w:rFonts w:asciiTheme="minorHAnsi" w:eastAsiaTheme="minorEastAsia" w:hAnsiTheme="minorHAnsi" w:cs="Vrinda"/>
            <w:noProof/>
            <w:szCs w:val="28"/>
            <w:lang w:val="en-GB" w:eastAsia="en-GB" w:bidi="bn-BD"/>
          </w:rPr>
          <w:tab/>
        </w:r>
        <w:r w:rsidRPr="007F6EB9">
          <w:rPr>
            <w:rStyle w:val="Hyperlink"/>
            <w:noProof/>
            <w:lang w:eastAsia="en-GB"/>
          </w:rPr>
          <w:t>Form in Contact Us page</w:t>
        </w:r>
        <w:r>
          <w:rPr>
            <w:noProof/>
            <w:webHidden/>
          </w:rPr>
          <w:tab/>
        </w:r>
        <w:r>
          <w:rPr>
            <w:noProof/>
            <w:webHidden/>
          </w:rPr>
          <w:fldChar w:fldCharType="begin"/>
        </w:r>
        <w:r>
          <w:rPr>
            <w:noProof/>
            <w:webHidden/>
          </w:rPr>
          <w:instrText xml:space="preserve"> PAGEREF _Toc512843633 \h </w:instrText>
        </w:r>
        <w:r>
          <w:rPr>
            <w:noProof/>
            <w:webHidden/>
          </w:rPr>
        </w:r>
        <w:r>
          <w:rPr>
            <w:noProof/>
            <w:webHidden/>
          </w:rPr>
          <w:fldChar w:fldCharType="separate"/>
        </w:r>
        <w:r>
          <w:rPr>
            <w:noProof/>
            <w:webHidden/>
          </w:rPr>
          <w:t>31</w:t>
        </w:r>
        <w:r>
          <w:rPr>
            <w:noProof/>
            <w:webHidden/>
          </w:rPr>
          <w:fldChar w:fldCharType="end"/>
        </w:r>
      </w:hyperlink>
    </w:p>
    <w:p w14:paraId="5AF8D96D"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4" w:history="1">
        <w:r w:rsidRPr="007F6EB9">
          <w:rPr>
            <w:rStyle w:val="Hyperlink"/>
            <w:noProof/>
          </w:rPr>
          <w:t>Figure 36.</w:t>
        </w:r>
        <w:r>
          <w:rPr>
            <w:rFonts w:asciiTheme="minorHAnsi" w:eastAsiaTheme="minorEastAsia" w:hAnsiTheme="minorHAnsi" w:cs="Vrinda"/>
            <w:noProof/>
            <w:szCs w:val="28"/>
            <w:lang w:val="en-GB" w:eastAsia="en-GB" w:bidi="bn-BD"/>
          </w:rPr>
          <w:tab/>
        </w:r>
        <w:r w:rsidRPr="007F6EB9">
          <w:rPr>
            <w:rStyle w:val="Hyperlink"/>
            <w:noProof/>
          </w:rPr>
          <w:t>Footer</w:t>
        </w:r>
        <w:r>
          <w:rPr>
            <w:noProof/>
            <w:webHidden/>
          </w:rPr>
          <w:tab/>
        </w:r>
        <w:r>
          <w:rPr>
            <w:noProof/>
            <w:webHidden/>
          </w:rPr>
          <w:fldChar w:fldCharType="begin"/>
        </w:r>
        <w:r>
          <w:rPr>
            <w:noProof/>
            <w:webHidden/>
          </w:rPr>
          <w:instrText xml:space="preserve"> PAGEREF _Toc512843634 \h </w:instrText>
        </w:r>
        <w:r>
          <w:rPr>
            <w:noProof/>
            <w:webHidden/>
          </w:rPr>
        </w:r>
        <w:r>
          <w:rPr>
            <w:noProof/>
            <w:webHidden/>
          </w:rPr>
          <w:fldChar w:fldCharType="separate"/>
        </w:r>
        <w:r>
          <w:rPr>
            <w:noProof/>
            <w:webHidden/>
          </w:rPr>
          <w:t>31</w:t>
        </w:r>
        <w:r>
          <w:rPr>
            <w:noProof/>
            <w:webHidden/>
          </w:rPr>
          <w:fldChar w:fldCharType="end"/>
        </w:r>
      </w:hyperlink>
    </w:p>
    <w:p w14:paraId="17BA2422"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5" w:history="1">
        <w:r w:rsidRPr="007F6EB9">
          <w:rPr>
            <w:rStyle w:val="Hyperlink"/>
            <w:noProof/>
          </w:rPr>
          <w:t>Figure 37.</w:t>
        </w:r>
        <w:r>
          <w:rPr>
            <w:rFonts w:asciiTheme="minorHAnsi" w:eastAsiaTheme="minorEastAsia" w:hAnsiTheme="minorHAnsi" w:cs="Vrinda"/>
            <w:noProof/>
            <w:szCs w:val="28"/>
            <w:lang w:val="en-GB" w:eastAsia="en-GB" w:bidi="bn-BD"/>
          </w:rPr>
          <w:tab/>
        </w:r>
        <w:r w:rsidRPr="007F6EB9">
          <w:rPr>
            <w:rStyle w:val="Hyperlink"/>
            <w:noProof/>
          </w:rPr>
          <w:t>Background image code in Contact Us page</w:t>
        </w:r>
        <w:r>
          <w:rPr>
            <w:noProof/>
            <w:webHidden/>
          </w:rPr>
          <w:tab/>
        </w:r>
        <w:r>
          <w:rPr>
            <w:noProof/>
            <w:webHidden/>
          </w:rPr>
          <w:fldChar w:fldCharType="begin"/>
        </w:r>
        <w:r>
          <w:rPr>
            <w:noProof/>
            <w:webHidden/>
          </w:rPr>
          <w:instrText xml:space="preserve"> PAGEREF _Toc512843635 \h </w:instrText>
        </w:r>
        <w:r>
          <w:rPr>
            <w:noProof/>
            <w:webHidden/>
          </w:rPr>
        </w:r>
        <w:r>
          <w:rPr>
            <w:noProof/>
            <w:webHidden/>
          </w:rPr>
          <w:fldChar w:fldCharType="separate"/>
        </w:r>
        <w:r>
          <w:rPr>
            <w:noProof/>
            <w:webHidden/>
          </w:rPr>
          <w:t>31</w:t>
        </w:r>
        <w:r>
          <w:rPr>
            <w:noProof/>
            <w:webHidden/>
          </w:rPr>
          <w:fldChar w:fldCharType="end"/>
        </w:r>
      </w:hyperlink>
    </w:p>
    <w:p w14:paraId="5B08F7A7"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6" w:history="1">
        <w:r w:rsidRPr="007F6EB9">
          <w:rPr>
            <w:rStyle w:val="Hyperlink"/>
            <w:noProof/>
            <w:lang w:eastAsia="en-GB"/>
          </w:rPr>
          <w:t>Figure 38.</w:t>
        </w:r>
        <w:r>
          <w:rPr>
            <w:rFonts w:asciiTheme="minorHAnsi" w:eastAsiaTheme="minorEastAsia" w:hAnsiTheme="minorHAnsi" w:cs="Vrinda"/>
            <w:noProof/>
            <w:szCs w:val="28"/>
            <w:lang w:val="en-GB" w:eastAsia="en-GB" w:bidi="bn-BD"/>
          </w:rPr>
          <w:tab/>
        </w:r>
        <w:r w:rsidRPr="007F6EB9">
          <w:rPr>
            <w:rStyle w:val="Hyperlink"/>
            <w:noProof/>
            <w:lang w:eastAsia="en-GB"/>
          </w:rPr>
          <w:t>Contact Us page code</w:t>
        </w:r>
        <w:r>
          <w:rPr>
            <w:noProof/>
            <w:webHidden/>
          </w:rPr>
          <w:tab/>
        </w:r>
        <w:r>
          <w:rPr>
            <w:noProof/>
            <w:webHidden/>
          </w:rPr>
          <w:fldChar w:fldCharType="begin"/>
        </w:r>
        <w:r>
          <w:rPr>
            <w:noProof/>
            <w:webHidden/>
          </w:rPr>
          <w:instrText xml:space="preserve"> PAGEREF _Toc512843636 \h </w:instrText>
        </w:r>
        <w:r>
          <w:rPr>
            <w:noProof/>
            <w:webHidden/>
          </w:rPr>
        </w:r>
        <w:r>
          <w:rPr>
            <w:noProof/>
            <w:webHidden/>
          </w:rPr>
          <w:fldChar w:fldCharType="separate"/>
        </w:r>
        <w:r>
          <w:rPr>
            <w:noProof/>
            <w:webHidden/>
          </w:rPr>
          <w:t>32</w:t>
        </w:r>
        <w:r>
          <w:rPr>
            <w:noProof/>
            <w:webHidden/>
          </w:rPr>
          <w:fldChar w:fldCharType="end"/>
        </w:r>
      </w:hyperlink>
    </w:p>
    <w:p w14:paraId="0211B091"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7" w:history="1">
        <w:r w:rsidRPr="007F6EB9">
          <w:rPr>
            <w:rStyle w:val="Hyperlink"/>
            <w:noProof/>
          </w:rPr>
          <w:t>Figure 39.</w:t>
        </w:r>
        <w:r>
          <w:rPr>
            <w:rFonts w:asciiTheme="minorHAnsi" w:eastAsiaTheme="minorEastAsia" w:hAnsiTheme="minorHAnsi" w:cs="Vrinda"/>
            <w:noProof/>
            <w:szCs w:val="28"/>
            <w:lang w:val="en-GB" w:eastAsia="en-GB" w:bidi="bn-BD"/>
          </w:rPr>
          <w:tab/>
        </w:r>
        <w:r w:rsidRPr="007F6EB9">
          <w:rPr>
            <w:rStyle w:val="Hyperlink"/>
            <w:noProof/>
          </w:rPr>
          <w:t>Google Map</w:t>
        </w:r>
        <w:r>
          <w:rPr>
            <w:noProof/>
            <w:webHidden/>
          </w:rPr>
          <w:tab/>
        </w:r>
        <w:r>
          <w:rPr>
            <w:noProof/>
            <w:webHidden/>
          </w:rPr>
          <w:fldChar w:fldCharType="begin"/>
        </w:r>
        <w:r>
          <w:rPr>
            <w:noProof/>
            <w:webHidden/>
          </w:rPr>
          <w:instrText xml:space="preserve"> PAGEREF _Toc512843637 \h </w:instrText>
        </w:r>
        <w:r>
          <w:rPr>
            <w:noProof/>
            <w:webHidden/>
          </w:rPr>
        </w:r>
        <w:r>
          <w:rPr>
            <w:noProof/>
            <w:webHidden/>
          </w:rPr>
          <w:fldChar w:fldCharType="separate"/>
        </w:r>
        <w:r>
          <w:rPr>
            <w:noProof/>
            <w:webHidden/>
          </w:rPr>
          <w:t>32</w:t>
        </w:r>
        <w:r>
          <w:rPr>
            <w:noProof/>
            <w:webHidden/>
          </w:rPr>
          <w:fldChar w:fldCharType="end"/>
        </w:r>
      </w:hyperlink>
    </w:p>
    <w:p w14:paraId="7BAF578E"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8" w:history="1">
        <w:r w:rsidRPr="007F6EB9">
          <w:rPr>
            <w:rStyle w:val="Hyperlink"/>
            <w:noProof/>
          </w:rPr>
          <w:t>Figure 40.</w:t>
        </w:r>
        <w:r>
          <w:rPr>
            <w:rFonts w:asciiTheme="minorHAnsi" w:eastAsiaTheme="minorEastAsia" w:hAnsiTheme="minorHAnsi" w:cs="Vrinda"/>
            <w:noProof/>
            <w:szCs w:val="28"/>
            <w:lang w:val="en-GB" w:eastAsia="en-GB" w:bidi="bn-BD"/>
          </w:rPr>
          <w:tab/>
        </w:r>
        <w:r w:rsidRPr="007F6EB9">
          <w:rPr>
            <w:rStyle w:val="Hyperlink"/>
            <w:noProof/>
          </w:rPr>
          <w:t>Brackets (http://brackets.io/)</w:t>
        </w:r>
        <w:r>
          <w:rPr>
            <w:noProof/>
            <w:webHidden/>
          </w:rPr>
          <w:tab/>
        </w:r>
        <w:r>
          <w:rPr>
            <w:noProof/>
            <w:webHidden/>
          </w:rPr>
          <w:fldChar w:fldCharType="begin"/>
        </w:r>
        <w:r>
          <w:rPr>
            <w:noProof/>
            <w:webHidden/>
          </w:rPr>
          <w:instrText xml:space="preserve"> PAGEREF _Toc512843638 \h </w:instrText>
        </w:r>
        <w:r>
          <w:rPr>
            <w:noProof/>
            <w:webHidden/>
          </w:rPr>
        </w:r>
        <w:r>
          <w:rPr>
            <w:noProof/>
            <w:webHidden/>
          </w:rPr>
          <w:fldChar w:fldCharType="separate"/>
        </w:r>
        <w:r>
          <w:rPr>
            <w:noProof/>
            <w:webHidden/>
          </w:rPr>
          <w:t>38</w:t>
        </w:r>
        <w:r>
          <w:rPr>
            <w:noProof/>
            <w:webHidden/>
          </w:rPr>
          <w:fldChar w:fldCharType="end"/>
        </w:r>
      </w:hyperlink>
    </w:p>
    <w:p w14:paraId="10BEDB3A"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39" w:history="1">
        <w:r w:rsidRPr="007F6EB9">
          <w:rPr>
            <w:rStyle w:val="Hyperlink"/>
            <w:noProof/>
          </w:rPr>
          <w:t>Figure 41.</w:t>
        </w:r>
        <w:r>
          <w:rPr>
            <w:rFonts w:asciiTheme="minorHAnsi" w:eastAsiaTheme="minorEastAsia" w:hAnsiTheme="minorHAnsi" w:cs="Vrinda"/>
            <w:noProof/>
            <w:szCs w:val="28"/>
            <w:lang w:val="en-GB" w:eastAsia="en-GB" w:bidi="bn-BD"/>
          </w:rPr>
          <w:tab/>
        </w:r>
        <w:r w:rsidRPr="007F6EB9">
          <w:rPr>
            <w:rStyle w:val="Hyperlink"/>
            <w:noProof/>
          </w:rPr>
          <w:t>Project Planning Gantt chart</w:t>
        </w:r>
        <w:r>
          <w:rPr>
            <w:noProof/>
            <w:webHidden/>
          </w:rPr>
          <w:tab/>
        </w:r>
        <w:r>
          <w:rPr>
            <w:noProof/>
            <w:webHidden/>
          </w:rPr>
          <w:fldChar w:fldCharType="begin"/>
        </w:r>
        <w:r>
          <w:rPr>
            <w:noProof/>
            <w:webHidden/>
          </w:rPr>
          <w:instrText xml:space="preserve"> PAGEREF _Toc512843639 \h </w:instrText>
        </w:r>
        <w:r>
          <w:rPr>
            <w:noProof/>
            <w:webHidden/>
          </w:rPr>
        </w:r>
        <w:r>
          <w:rPr>
            <w:noProof/>
            <w:webHidden/>
          </w:rPr>
          <w:fldChar w:fldCharType="separate"/>
        </w:r>
        <w:r>
          <w:rPr>
            <w:noProof/>
            <w:webHidden/>
          </w:rPr>
          <w:t>55</w:t>
        </w:r>
        <w:r>
          <w:rPr>
            <w:noProof/>
            <w:webHidden/>
          </w:rPr>
          <w:fldChar w:fldCharType="end"/>
        </w:r>
      </w:hyperlink>
    </w:p>
    <w:p w14:paraId="04ECF533" w14:textId="77777777" w:rsidR="000B725E" w:rsidRDefault="000B725E">
      <w:pPr>
        <w:pStyle w:val="TableofFigures"/>
        <w:tabs>
          <w:tab w:val="left" w:pos="1320"/>
          <w:tab w:val="right" w:leader="dot" w:pos="8778"/>
        </w:tabs>
        <w:rPr>
          <w:rFonts w:asciiTheme="minorHAnsi" w:eastAsiaTheme="minorEastAsia" w:hAnsiTheme="minorHAnsi" w:cs="Vrinda"/>
          <w:noProof/>
          <w:szCs w:val="28"/>
          <w:lang w:val="en-GB" w:eastAsia="en-GB" w:bidi="bn-BD"/>
        </w:rPr>
      </w:pPr>
      <w:hyperlink w:anchor="_Toc512843640" w:history="1">
        <w:r w:rsidRPr="007F6EB9">
          <w:rPr>
            <w:rStyle w:val="Hyperlink"/>
            <w:noProof/>
          </w:rPr>
          <w:t>Figure 42.</w:t>
        </w:r>
        <w:r>
          <w:rPr>
            <w:rFonts w:asciiTheme="minorHAnsi" w:eastAsiaTheme="minorEastAsia" w:hAnsiTheme="minorHAnsi" w:cs="Vrinda"/>
            <w:noProof/>
            <w:szCs w:val="28"/>
            <w:lang w:val="en-GB" w:eastAsia="en-GB" w:bidi="bn-BD"/>
          </w:rPr>
          <w:tab/>
        </w:r>
        <w:r w:rsidRPr="007F6EB9">
          <w:rPr>
            <w:rStyle w:val="Hyperlink"/>
            <w:noProof/>
          </w:rPr>
          <w:t>Poster</w:t>
        </w:r>
        <w:r>
          <w:rPr>
            <w:noProof/>
            <w:webHidden/>
          </w:rPr>
          <w:tab/>
        </w:r>
        <w:r>
          <w:rPr>
            <w:noProof/>
            <w:webHidden/>
          </w:rPr>
          <w:fldChar w:fldCharType="begin"/>
        </w:r>
        <w:r>
          <w:rPr>
            <w:noProof/>
            <w:webHidden/>
          </w:rPr>
          <w:instrText xml:space="preserve"> PAGEREF _Toc512843640 \h </w:instrText>
        </w:r>
        <w:r>
          <w:rPr>
            <w:noProof/>
            <w:webHidden/>
          </w:rPr>
        </w:r>
        <w:r>
          <w:rPr>
            <w:noProof/>
            <w:webHidden/>
          </w:rPr>
          <w:fldChar w:fldCharType="separate"/>
        </w:r>
        <w:r>
          <w:rPr>
            <w:noProof/>
            <w:webHidden/>
          </w:rPr>
          <w:t>60</w:t>
        </w:r>
        <w:r>
          <w:rPr>
            <w:noProof/>
            <w:webHidden/>
          </w:rPr>
          <w:fldChar w:fldCharType="end"/>
        </w:r>
      </w:hyperlink>
    </w:p>
    <w:p w14:paraId="2889EC2A" w14:textId="77777777" w:rsidR="003A7952" w:rsidRDefault="00E22B6C" w:rsidP="006A202F">
      <w:pPr>
        <w:jc w:val="left"/>
        <w:rPr>
          <w:rStyle w:val="Heading1Char"/>
          <w:rFonts w:ascii="Calibri" w:hAnsi="Calibri"/>
          <w:bCs w:val="0"/>
          <w:kern w:val="0"/>
          <w:sz w:val="44"/>
          <w:szCs w:val="24"/>
          <w:lang w:val="en-IE"/>
        </w:rPr>
      </w:pPr>
      <w:r>
        <w:rPr>
          <w:rFonts w:ascii="Arial" w:hAnsi="Arial"/>
          <w:lang w:val="en-GB"/>
        </w:rPr>
        <w:fldChar w:fldCharType="end"/>
      </w:r>
      <w:r w:rsidR="00F10FF7">
        <w:rPr>
          <w:rFonts w:ascii="Arial" w:hAnsi="Arial"/>
          <w:lang w:val="en-GB"/>
        </w:rPr>
        <w:br w:type="page"/>
      </w:r>
      <w:r w:rsidR="003A7952" w:rsidRPr="00D65BFB">
        <w:rPr>
          <w:rStyle w:val="Heading1Char"/>
          <w:rFonts w:ascii="Calibri" w:hAnsi="Calibri"/>
          <w:bCs w:val="0"/>
          <w:kern w:val="0"/>
          <w:sz w:val="44"/>
          <w:szCs w:val="24"/>
          <w:lang w:val="en-IE"/>
        </w:rPr>
        <w:lastRenderedPageBreak/>
        <w:t>Abstract</w:t>
      </w:r>
      <w:bookmarkEnd w:id="0"/>
    </w:p>
    <w:p w14:paraId="2889EC2B" w14:textId="7D71B5F4" w:rsidR="00952BE9" w:rsidRDefault="0071250B" w:rsidP="00952BE9">
      <w:pPr>
        <w:rPr>
          <w:lang w:val="en-GB"/>
        </w:rPr>
      </w:pPr>
      <w:bookmarkStart w:id="2" w:name="_Toc22034053"/>
      <w:bookmarkStart w:id="3" w:name="_Toc22034087"/>
      <w:r>
        <w:rPr>
          <w:lang w:val="en-GB"/>
        </w:rPr>
        <w:t xml:space="preserve">The aim of my final year project is to create </w:t>
      </w:r>
      <w:r w:rsidR="00A919CC">
        <w:rPr>
          <w:lang w:val="en-GB"/>
        </w:rPr>
        <w:t xml:space="preserve">a website for </w:t>
      </w:r>
      <w:r w:rsidR="005F0CCB">
        <w:rPr>
          <w:lang w:val="en-GB"/>
        </w:rPr>
        <w:t>Deaf</w:t>
      </w:r>
      <w:r w:rsidR="00A919CC">
        <w:rPr>
          <w:lang w:val="en-GB"/>
        </w:rPr>
        <w:t xml:space="preserve"> people by a </w:t>
      </w:r>
      <w:r w:rsidR="005F0CCB">
        <w:rPr>
          <w:lang w:val="en-GB"/>
        </w:rPr>
        <w:t>Deaf</w:t>
      </w:r>
      <w:r>
        <w:rPr>
          <w:lang w:val="en-GB"/>
        </w:rPr>
        <w:t xml:space="preserve"> person. The out</w:t>
      </w:r>
      <w:r w:rsidR="007768CB">
        <w:rPr>
          <w:lang w:val="en-GB"/>
        </w:rPr>
        <w:t xml:space="preserve">standing problem is </w:t>
      </w:r>
      <w:r w:rsidR="005F0CCB">
        <w:rPr>
          <w:lang w:val="en-GB"/>
        </w:rPr>
        <w:t>Deaf</w:t>
      </w:r>
      <w:r w:rsidR="007768CB">
        <w:rPr>
          <w:lang w:val="en-GB"/>
        </w:rPr>
        <w:t xml:space="preserve"> people’s</w:t>
      </w:r>
      <w:r>
        <w:rPr>
          <w:lang w:val="en-GB"/>
        </w:rPr>
        <w:t xml:space="preserve"> lack of access to entertainment that hearing people can easily access</w:t>
      </w:r>
      <w:r w:rsidR="00F31009">
        <w:rPr>
          <w:lang w:val="en-GB"/>
        </w:rPr>
        <w:t>. My websites aims</w:t>
      </w:r>
      <w:r w:rsidR="007768CB">
        <w:rPr>
          <w:lang w:val="en-GB"/>
        </w:rPr>
        <w:t xml:space="preserve"> and </w:t>
      </w:r>
      <w:proofErr w:type="gramStart"/>
      <w:r w:rsidR="007768CB">
        <w:rPr>
          <w:lang w:val="en-GB"/>
        </w:rPr>
        <w:t>objectives is</w:t>
      </w:r>
      <w:proofErr w:type="gramEnd"/>
      <w:r w:rsidR="007768CB">
        <w:rPr>
          <w:lang w:val="en-GB"/>
        </w:rPr>
        <w:t xml:space="preserve"> to provide the </w:t>
      </w:r>
      <w:r w:rsidR="005F0CCB">
        <w:rPr>
          <w:lang w:val="en-GB"/>
        </w:rPr>
        <w:t>Deaf</w:t>
      </w:r>
      <w:r w:rsidR="00F11053">
        <w:rPr>
          <w:lang w:val="en-GB"/>
        </w:rPr>
        <w:t xml:space="preserve"> community in </w:t>
      </w:r>
      <w:r w:rsidR="007768CB">
        <w:rPr>
          <w:lang w:val="en-GB"/>
        </w:rPr>
        <w:t>London with an in depth and accurate listing</w:t>
      </w:r>
      <w:r w:rsidR="00F31009">
        <w:rPr>
          <w:lang w:val="en-GB"/>
        </w:rPr>
        <w:t xml:space="preserve"> of subtitled cinema showings, t</w:t>
      </w:r>
      <w:r w:rsidR="007768CB">
        <w:rPr>
          <w:lang w:val="en-GB"/>
        </w:rPr>
        <w:t>heatre a</w:t>
      </w:r>
      <w:r w:rsidR="00A50FF7">
        <w:rPr>
          <w:lang w:val="en-GB"/>
        </w:rPr>
        <w:t>nd events. In addition to this it will</w:t>
      </w:r>
      <w:r w:rsidR="007768CB">
        <w:rPr>
          <w:lang w:val="en-GB"/>
        </w:rPr>
        <w:t xml:space="preserve"> aim to provide a service with a link to supply Interpreters </w:t>
      </w:r>
      <w:r w:rsidR="00A50FF7">
        <w:rPr>
          <w:lang w:val="en-GB"/>
        </w:rPr>
        <w:t xml:space="preserve">and </w:t>
      </w:r>
      <w:r w:rsidR="00407BD7">
        <w:rPr>
          <w:lang w:val="en-GB"/>
        </w:rPr>
        <w:t>note taker’s</w:t>
      </w:r>
      <w:r w:rsidR="00A50FF7">
        <w:rPr>
          <w:lang w:val="en-GB"/>
        </w:rPr>
        <w:t xml:space="preserve"> to </w:t>
      </w:r>
      <w:r w:rsidR="005F0CCB">
        <w:rPr>
          <w:lang w:val="en-GB"/>
        </w:rPr>
        <w:t>Deaf</w:t>
      </w:r>
      <w:r w:rsidR="00A50FF7">
        <w:rPr>
          <w:lang w:val="en-GB"/>
        </w:rPr>
        <w:t xml:space="preserve"> people.</w:t>
      </w:r>
      <w:r w:rsidR="00F31009">
        <w:rPr>
          <w:lang w:val="en-GB"/>
        </w:rPr>
        <w:t xml:space="preserve"> </w:t>
      </w:r>
      <w:r w:rsidR="00B7325C">
        <w:rPr>
          <w:lang w:val="en-GB"/>
        </w:rPr>
        <w:t xml:space="preserve">Research </w:t>
      </w:r>
      <w:r w:rsidR="00A50FF7">
        <w:rPr>
          <w:lang w:val="en-GB"/>
        </w:rPr>
        <w:t xml:space="preserve">will be crucial of </w:t>
      </w:r>
      <w:r w:rsidR="00B7325C">
        <w:rPr>
          <w:lang w:val="en-GB"/>
        </w:rPr>
        <w:t>all current relevant websites in this area</w:t>
      </w:r>
      <w:r w:rsidR="00A50FF7">
        <w:rPr>
          <w:lang w:val="en-GB"/>
        </w:rPr>
        <w:t xml:space="preserve"> to identify problems with</w:t>
      </w:r>
      <w:r w:rsidR="00F31009">
        <w:rPr>
          <w:lang w:val="en-GB"/>
        </w:rPr>
        <w:t>in</w:t>
      </w:r>
      <w:r w:rsidR="00A50FF7">
        <w:rPr>
          <w:lang w:val="en-GB"/>
        </w:rPr>
        <w:t xml:space="preserve"> the current websites.</w:t>
      </w:r>
      <w:r w:rsidR="00F31009">
        <w:rPr>
          <w:lang w:val="en-GB"/>
        </w:rPr>
        <w:t xml:space="preserve"> </w:t>
      </w:r>
      <w:r w:rsidR="00A50FF7">
        <w:rPr>
          <w:lang w:val="en-GB"/>
        </w:rPr>
        <w:t>S</w:t>
      </w:r>
      <w:r w:rsidR="00F11053">
        <w:rPr>
          <w:lang w:val="en-GB"/>
        </w:rPr>
        <w:t>urveys and questionnaires</w:t>
      </w:r>
      <w:r w:rsidR="00B7325C">
        <w:rPr>
          <w:lang w:val="en-GB"/>
        </w:rPr>
        <w:t xml:space="preserve"> t</w:t>
      </w:r>
      <w:r w:rsidR="00A50FF7">
        <w:rPr>
          <w:lang w:val="en-GB"/>
        </w:rPr>
        <w:t xml:space="preserve">o be filled in by </w:t>
      </w:r>
      <w:r w:rsidR="005F0CCB">
        <w:rPr>
          <w:lang w:val="en-GB"/>
        </w:rPr>
        <w:t>Deaf</w:t>
      </w:r>
      <w:r w:rsidR="00A50FF7">
        <w:rPr>
          <w:lang w:val="en-GB"/>
        </w:rPr>
        <w:t xml:space="preserve"> people will be</w:t>
      </w:r>
      <w:r w:rsidR="00B7325C">
        <w:rPr>
          <w:lang w:val="en-GB"/>
        </w:rPr>
        <w:t xml:space="preserve"> a means of direct research into what </w:t>
      </w:r>
      <w:r w:rsidR="005F0CCB">
        <w:rPr>
          <w:lang w:val="en-GB"/>
        </w:rPr>
        <w:t>Deaf</w:t>
      </w:r>
      <w:r w:rsidR="00B7325C">
        <w:rPr>
          <w:lang w:val="en-GB"/>
        </w:rPr>
        <w:t xml:space="preserve"> people want and how they use technology</w:t>
      </w:r>
      <w:r w:rsidR="00A50FF7">
        <w:rPr>
          <w:lang w:val="en-GB"/>
        </w:rPr>
        <w:t>.</w:t>
      </w:r>
      <w:r w:rsidR="00F31009">
        <w:rPr>
          <w:lang w:val="en-GB"/>
        </w:rPr>
        <w:t xml:space="preserve"> </w:t>
      </w:r>
      <w:r w:rsidR="00A50FF7">
        <w:rPr>
          <w:lang w:val="en-GB"/>
        </w:rPr>
        <w:t>A history of</w:t>
      </w:r>
      <w:r w:rsidR="00B7325C">
        <w:rPr>
          <w:lang w:val="en-GB"/>
        </w:rPr>
        <w:t xml:space="preserve"> </w:t>
      </w:r>
      <w:r w:rsidR="005F0CCB">
        <w:rPr>
          <w:lang w:val="en-GB"/>
        </w:rPr>
        <w:t>Deaf</w:t>
      </w:r>
      <w:r w:rsidR="00B7325C">
        <w:rPr>
          <w:lang w:val="en-GB"/>
        </w:rPr>
        <w:t xml:space="preserve"> </w:t>
      </w:r>
      <w:r w:rsidR="00DB01C7">
        <w:rPr>
          <w:lang w:val="en-GB"/>
        </w:rPr>
        <w:t>people’s</w:t>
      </w:r>
      <w:r w:rsidR="004A123C">
        <w:rPr>
          <w:lang w:val="en-GB"/>
        </w:rPr>
        <w:t xml:space="preserve"> use of technology</w:t>
      </w:r>
      <w:r w:rsidR="00B7325C">
        <w:rPr>
          <w:lang w:val="en-GB"/>
        </w:rPr>
        <w:t xml:space="preserve"> and how it has aided them in the past</w:t>
      </w:r>
      <w:r w:rsidR="00F31009">
        <w:rPr>
          <w:lang w:val="en-GB"/>
        </w:rPr>
        <w:t>, an exploration of h</w:t>
      </w:r>
      <w:r w:rsidR="00B7325C">
        <w:rPr>
          <w:lang w:val="en-GB"/>
        </w:rPr>
        <w:t xml:space="preserve">ow </w:t>
      </w:r>
      <w:r w:rsidR="005F0CCB">
        <w:rPr>
          <w:lang w:val="en-GB"/>
        </w:rPr>
        <w:t>Deaf</w:t>
      </w:r>
      <w:r w:rsidR="00B7325C">
        <w:rPr>
          <w:lang w:val="en-GB"/>
        </w:rPr>
        <w:t xml:space="preserve"> people have always ado</w:t>
      </w:r>
      <w:r w:rsidR="00F31009">
        <w:rPr>
          <w:lang w:val="en-GB"/>
        </w:rPr>
        <w:t xml:space="preserve">pted new uses of technology as a </w:t>
      </w:r>
      <w:r w:rsidR="00B7325C">
        <w:rPr>
          <w:lang w:val="en-GB"/>
        </w:rPr>
        <w:t>direct aid to communication</w:t>
      </w:r>
      <w:r w:rsidR="00F31009">
        <w:rPr>
          <w:lang w:val="en-GB"/>
        </w:rPr>
        <w:t>, p</w:t>
      </w:r>
      <w:r w:rsidR="00952BE9">
        <w:rPr>
          <w:lang w:val="en-GB"/>
        </w:rPr>
        <w:t>rovide a link to h</w:t>
      </w:r>
      <w:r w:rsidR="00F31009">
        <w:rPr>
          <w:lang w:val="en-GB"/>
        </w:rPr>
        <w:t xml:space="preserve">uman communication aids such as Interpreters and </w:t>
      </w:r>
      <w:r w:rsidR="00407BD7">
        <w:rPr>
          <w:lang w:val="en-GB"/>
        </w:rPr>
        <w:t>note taker’s</w:t>
      </w:r>
      <w:r w:rsidR="00952BE9">
        <w:rPr>
          <w:lang w:val="en-GB"/>
        </w:rPr>
        <w:t xml:space="preserve"> that is simple and quick</w:t>
      </w:r>
      <w:r w:rsidR="00F31009">
        <w:rPr>
          <w:lang w:val="en-GB"/>
        </w:rPr>
        <w:t>. C</w:t>
      </w:r>
      <w:r w:rsidR="00B7325C">
        <w:rPr>
          <w:lang w:val="en-GB"/>
        </w:rPr>
        <w:t xml:space="preserve">ompletion of </w:t>
      </w:r>
      <w:r w:rsidR="00276076">
        <w:rPr>
          <w:lang w:val="en-GB"/>
        </w:rPr>
        <w:t>this will result in a</w:t>
      </w:r>
      <w:r w:rsidR="00B7325C">
        <w:rPr>
          <w:lang w:val="en-GB"/>
        </w:rPr>
        <w:t>n accurate and interactive website</w:t>
      </w:r>
      <w:r w:rsidR="00276076">
        <w:rPr>
          <w:lang w:val="en-GB"/>
        </w:rPr>
        <w:t xml:space="preserve"> which is u</w:t>
      </w:r>
      <w:r w:rsidR="00B7325C">
        <w:rPr>
          <w:lang w:val="en-GB"/>
        </w:rPr>
        <w:t>ser friendly</w:t>
      </w:r>
      <w:r w:rsidR="00276076">
        <w:rPr>
          <w:lang w:val="en-GB"/>
        </w:rPr>
        <w:t>, c</w:t>
      </w:r>
      <w:r w:rsidR="00B7325C">
        <w:rPr>
          <w:lang w:val="en-GB"/>
        </w:rPr>
        <w:t xml:space="preserve">ontinually updated to </w:t>
      </w:r>
      <w:r w:rsidR="00952BE9">
        <w:rPr>
          <w:lang w:val="en-GB"/>
        </w:rPr>
        <w:t>provide new listings</w:t>
      </w:r>
      <w:r w:rsidR="00276076">
        <w:rPr>
          <w:lang w:val="en-GB"/>
        </w:rPr>
        <w:t xml:space="preserve"> with an u</w:t>
      </w:r>
      <w:r w:rsidR="00952BE9">
        <w:rPr>
          <w:lang w:val="en-GB"/>
        </w:rPr>
        <w:t>p to date use of maps for directions</w:t>
      </w:r>
      <w:r w:rsidR="00276076">
        <w:rPr>
          <w:lang w:val="en-GB"/>
        </w:rPr>
        <w:t xml:space="preserve"> and e</w:t>
      </w:r>
      <w:r w:rsidR="00952BE9">
        <w:rPr>
          <w:lang w:val="en-GB"/>
        </w:rPr>
        <w:t>xcellent links to agencies to provide human support</w:t>
      </w:r>
      <w:r w:rsidR="00276076">
        <w:rPr>
          <w:lang w:val="en-GB"/>
        </w:rPr>
        <w:t xml:space="preserve">. </w:t>
      </w:r>
      <w:r w:rsidR="00952BE9">
        <w:rPr>
          <w:lang w:val="en-GB"/>
        </w:rPr>
        <w:t>In conclusion</w:t>
      </w:r>
      <w:r w:rsidR="00C84504">
        <w:rPr>
          <w:lang w:val="en-GB"/>
        </w:rPr>
        <w:t>,</w:t>
      </w:r>
      <w:r w:rsidR="00276076">
        <w:rPr>
          <w:lang w:val="en-GB"/>
        </w:rPr>
        <w:t xml:space="preserve"> it will</w:t>
      </w:r>
      <w:r w:rsidR="00952BE9">
        <w:rPr>
          <w:lang w:val="en-GB"/>
        </w:rPr>
        <w:t xml:space="preserve"> fill a gap</w:t>
      </w:r>
      <w:r w:rsidR="00DD75C8">
        <w:rPr>
          <w:lang w:val="en-GB"/>
        </w:rPr>
        <w:t xml:space="preserve"> which is that is Deaf aware which means it is designed specifically so Deaf people will understand it, it is simple on purpose as Deaf people find written English hard to understand, it has limited aims for example to find a film or book an interpreter quickly</w:t>
      </w:r>
      <w:r w:rsidR="002A0570">
        <w:rPr>
          <w:lang w:val="en-GB"/>
        </w:rPr>
        <w:t xml:space="preserve"> </w:t>
      </w:r>
      <w:r w:rsidR="00F835BD">
        <w:rPr>
          <w:lang w:val="en-GB"/>
        </w:rPr>
        <w:t>. It</w:t>
      </w:r>
      <w:r w:rsidR="00F11053">
        <w:rPr>
          <w:lang w:val="en-GB"/>
        </w:rPr>
        <w:t xml:space="preserve"> will use</w:t>
      </w:r>
      <w:r w:rsidR="00952BE9">
        <w:rPr>
          <w:lang w:val="en-GB"/>
        </w:rPr>
        <w:t xml:space="preserve"> up to</w:t>
      </w:r>
      <w:r w:rsidR="00F11053">
        <w:rPr>
          <w:lang w:val="en-GB"/>
        </w:rPr>
        <w:t xml:space="preserve"> date technological advances. Websites such as this will be needed</w:t>
      </w:r>
      <w:r w:rsidR="00C84504">
        <w:rPr>
          <w:lang w:val="en-GB"/>
        </w:rPr>
        <w:t xml:space="preserve"> until</w:t>
      </w:r>
      <w:r w:rsidR="00F11053">
        <w:rPr>
          <w:lang w:val="en-GB"/>
        </w:rPr>
        <w:t xml:space="preserve"> such a time when</w:t>
      </w:r>
      <w:r w:rsidR="00952BE9">
        <w:rPr>
          <w:lang w:val="en-GB"/>
        </w:rPr>
        <w:t xml:space="preserve"> technology </w:t>
      </w:r>
      <w:r w:rsidR="00276076">
        <w:rPr>
          <w:lang w:val="en-GB"/>
        </w:rPr>
        <w:t>advances enough so that</w:t>
      </w:r>
      <w:r w:rsidR="00C84504">
        <w:rPr>
          <w:lang w:val="en-GB"/>
        </w:rPr>
        <w:t xml:space="preserve"> </w:t>
      </w:r>
      <w:r w:rsidR="005F0CCB">
        <w:rPr>
          <w:lang w:val="en-GB"/>
        </w:rPr>
        <w:t>Deaf</w:t>
      </w:r>
      <w:r w:rsidR="00C84504">
        <w:rPr>
          <w:lang w:val="en-GB"/>
        </w:rPr>
        <w:t xml:space="preserve"> people will not need</w:t>
      </w:r>
      <w:r w:rsidR="00F11053">
        <w:rPr>
          <w:lang w:val="en-GB"/>
        </w:rPr>
        <w:t xml:space="preserve"> film</w:t>
      </w:r>
      <w:r w:rsidR="00C84504">
        <w:rPr>
          <w:lang w:val="en-GB"/>
        </w:rPr>
        <w:t xml:space="preserve"> subtitles.</w:t>
      </w:r>
    </w:p>
    <w:p w14:paraId="2889EC2C" w14:textId="77777777" w:rsidR="00A71E82" w:rsidRDefault="007768CB">
      <w:pPr>
        <w:rPr>
          <w:lang w:val="en-GB"/>
        </w:rPr>
      </w:pPr>
      <w:r>
        <w:rPr>
          <w:lang w:val="en-GB"/>
        </w:rPr>
        <w:t xml:space="preserve"> </w:t>
      </w:r>
    </w:p>
    <w:p w14:paraId="2889EC2D" w14:textId="77777777" w:rsidR="007768CB" w:rsidRDefault="007768CB">
      <w:pPr>
        <w:rPr>
          <w:lang w:val="en-GB"/>
        </w:rPr>
      </w:pPr>
    </w:p>
    <w:p w14:paraId="2889EC2E" w14:textId="77777777" w:rsidR="00A71E82" w:rsidRDefault="00A71E82">
      <w:pPr>
        <w:rPr>
          <w:lang w:val="en-GB"/>
        </w:rPr>
      </w:pPr>
    </w:p>
    <w:p w14:paraId="2889EC2F" w14:textId="77777777" w:rsidR="00A71E82" w:rsidRDefault="00A71E82">
      <w:pPr>
        <w:rPr>
          <w:lang w:val="en-GB"/>
        </w:rPr>
      </w:pPr>
    </w:p>
    <w:p w14:paraId="2889EC30" w14:textId="77777777" w:rsidR="00A71E82" w:rsidRDefault="00A71E82">
      <w:pPr>
        <w:rPr>
          <w:lang w:val="en-GB"/>
        </w:rPr>
        <w:sectPr w:rsidR="00A71E82" w:rsidSect="00122330">
          <w:headerReference w:type="default" r:id="rId14"/>
          <w:footerReference w:type="default" r:id="rId15"/>
          <w:pgSz w:w="11907" w:h="16839" w:code="9"/>
          <w:pgMar w:top="1418" w:right="1418" w:bottom="1134" w:left="1701" w:header="567" w:footer="720" w:gutter="0"/>
          <w:cols w:space="720"/>
          <w:docGrid w:linePitch="360"/>
        </w:sectPr>
      </w:pPr>
    </w:p>
    <w:p w14:paraId="2889EC31" w14:textId="77777777" w:rsidR="003A7952" w:rsidRDefault="003A7952">
      <w:pPr>
        <w:pStyle w:val="Heading1"/>
      </w:pPr>
      <w:bookmarkStart w:id="4" w:name="_Toc22035395"/>
      <w:bookmarkStart w:id="5" w:name="_Toc22116029"/>
      <w:bookmarkStart w:id="6" w:name="_Toc22116153"/>
      <w:bookmarkStart w:id="7" w:name="_Toc22116163"/>
      <w:bookmarkStart w:id="8" w:name="_Toc512843568"/>
      <w:r>
        <w:lastRenderedPageBreak/>
        <w:t>Introduction</w:t>
      </w:r>
      <w:bookmarkEnd w:id="2"/>
      <w:bookmarkEnd w:id="3"/>
      <w:bookmarkEnd w:id="4"/>
      <w:bookmarkEnd w:id="5"/>
      <w:bookmarkEnd w:id="6"/>
      <w:bookmarkEnd w:id="7"/>
      <w:bookmarkEnd w:id="8"/>
    </w:p>
    <w:p w14:paraId="2889EC32" w14:textId="147A650E" w:rsidR="002C58CC" w:rsidRDefault="004A123C" w:rsidP="002C58CC">
      <w:pPr>
        <w:rPr>
          <w:lang w:val="en-GB"/>
        </w:rPr>
      </w:pPr>
      <w:r>
        <w:rPr>
          <w:lang w:val="en-GB"/>
        </w:rPr>
        <w:t xml:space="preserve">This website is for the use of </w:t>
      </w:r>
      <w:r w:rsidR="005F0CCB">
        <w:rPr>
          <w:lang w:val="en-GB"/>
        </w:rPr>
        <w:t>Deaf</w:t>
      </w:r>
      <w:r w:rsidR="002C58CC" w:rsidRPr="002C58CC">
        <w:rPr>
          <w:lang w:val="en-GB"/>
        </w:rPr>
        <w:t xml:space="preserve">, hard of hearing and hearing people. </w:t>
      </w:r>
      <w:r w:rsidR="005F0CCB">
        <w:rPr>
          <w:lang w:val="en-GB"/>
        </w:rPr>
        <w:t>Deaf</w:t>
      </w:r>
      <w:r w:rsidR="002C58CC" w:rsidRPr="002C58CC">
        <w:rPr>
          <w:lang w:val="en-GB"/>
        </w:rPr>
        <w:t xml:space="preserve"> people have always been at the forefront of technological advances because of their need to communicate visually. This website will aim to become a simple events website with the added bonus of providing where there are cinema or film subtitles</w:t>
      </w:r>
      <w:r w:rsidR="006A202F">
        <w:rPr>
          <w:lang w:val="en-GB"/>
        </w:rPr>
        <w:t xml:space="preserve"> available</w:t>
      </w:r>
      <w:r w:rsidR="004711F4">
        <w:rPr>
          <w:lang w:val="en-GB"/>
        </w:rPr>
        <w:t>. As well as this the aim is to</w:t>
      </w:r>
      <w:r w:rsidR="002C58CC" w:rsidRPr="002C58CC">
        <w:rPr>
          <w:lang w:val="en-GB"/>
        </w:rPr>
        <w:t xml:space="preserve"> provide an interpreti</w:t>
      </w:r>
      <w:r>
        <w:rPr>
          <w:lang w:val="en-GB"/>
        </w:rPr>
        <w:t xml:space="preserve">ng or notetaking service which </w:t>
      </w:r>
      <w:r w:rsidR="005F0CCB">
        <w:rPr>
          <w:lang w:val="en-GB"/>
        </w:rPr>
        <w:t>Deaf</w:t>
      </w:r>
      <w:r w:rsidR="002C58CC" w:rsidRPr="002C58CC">
        <w:rPr>
          <w:lang w:val="en-GB"/>
        </w:rPr>
        <w:t xml:space="preserve"> people use as a communication aid. The aim will be to add this if there is enough time. The way in which this website differs from others is because it will combine all of the above three things in one website. Through supplying subtitled events</w:t>
      </w:r>
      <w:r>
        <w:rPr>
          <w:lang w:val="en-GB"/>
        </w:rPr>
        <w:t xml:space="preserve"> and interpreters it will give </w:t>
      </w:r>
      <w:r w:rsidR="005F0CCB">
        <w:rPr>
          <w:lang w:val="en-GB"/>
        </w:rPr>
        <w:t>Deaf</w:t>
      </w:r>
      <w:r w:rsidR="002C58CC" w:rsidRPr="002C58CC">
        <w:rPr>
          <w:lang w:val="en-GB"/>
        </w:rPr>
        <w:t xml:space="preserve"> people the same access as hearing people.</w:t>
      </w:r>
      <w:r w:rsidR="002C58CC">
        <w:rPr>
          <w:lang w:val="en-GB"/>
        </w:rPr>
        <w:t xml:space="preserve"> </w:t>
      </w:r>
      <w:r w:rsidR="002C58CC" w:rsidRPr="002C58CC">
        <w:rPr>
          <w:lang w:val="en-GB"/>
        </w:rPr>
        <w:t>The idea for this project comes from m</w:t>
      </w:r>
      <w:r>
        <w:rPr>
          <w:lang w:val="en-GB"/>
        </w:rPr>
        <w:t xml:space="preserve">y personal experience of being </w:t>
      </w:r>
      <w:r w:rsidR="005F0CCB">
        <w:rPr>
          <w:lang w:val="en-GB"/>
        </w:rPr>
        <w:t>Deaf</w:t>
      </w:r>
      <w:r w:rsidR="002C58CC" w:rsidRPr="002C58CC">
        <w:rPr>
          <w:lang w:val="en-GB"/>
        </w:rPr>
        <w:t xml:space="preserve">. Websites and technology are crucial </w:t>
      </w:r>
      <w:r>
        <w:rPr>
          <w:lang w:val="en-GB"/>
        </w:rPr>
        <w:t xml:space="preserve">within the </w:t>
      </w:r>
      <w:r w:rsidR="005F0CCB">
        <w:rPr>
          <w:lang w:val="en-GB"/>
        </w:rPr>
        <w:t>Deaf</w:t>
      </w:r>
      <w:r w:rsidR="002C58CC" w:rsidRPr="002C58CC">
        <w:rPr>
          <w:lang w:val="en-GB"/>
        </w:rPr>
        <w:t xml:space="preserve"> community.</w:t>
      </w:r>
      <w:r>
        <w:rPr>
          <w:lang w:val="en-GB"/>
        </w:rPr>
        <w:t xml:space="preserve"> Hearing people must remember </w:t>
      </w:r>
      <w:r w:rsidR="005F0CCB">
        <w:rPr>
          <w:lang w:val="en-GB"/>
        </w:rPr>
        <w:t>Deaf</w:t>
      </w:r>
      <w:r w:rsidR="004711F4">
        <w:rPr>
          <w:lang w:val="en-GB"/>
        </w:rPr>
        <w:t xml:space="preserve"> people</w:t>
      </w:r>
      <w:r w:rsidR="002C58CC" w:rsidRPr="002C58CC">
        <w:rPr>
          <w:lang w:val="en-GB"/>
        </w:rPr>
        <w:t xml:space="preserve"> cannot speak or listen on a phone so websites hold a special place for us to get information and meet up. The motivation comes from a need to produce good, clear information that is easily</w:t>
      </w:r>
      <w:r>
        <w:rPr>
          <w:lang w:val="en-GB"/>
        </w:rPr>
        <w:t xml:space="preserve"> understood by </w:t>
      </w:r>
      <w:r w:rsidR="005F0CCB">
        <w:rPr>
          <w:lang w:val="en-GB"/>
        </w:rPr>
        <w:t>Deaf</w:t>
      </w:r>
      <w:r w:rsidR="002C58CC" w:rsidRPr="002C58CC">
        <w:rPr>
          <w:lang w:val="en-GB"/>
        </w:rPr>
        <w:t xml:space="preserve"> people.</w:t>
      </w:r>
    </w:p>
    <w:p w14:paraId="2889EC33" w14:textId="41683B38" w:rsidR="002C58CC" w:rsidRDefault="002C58CC" w:rsidP="002C58CC">
      <w:pPr>
        <w:rPr>
          <w:lang w:val="en-GB"/>
        </w:rPr>
      </w:pPr>
      <w:r w:rsidRPr="002C58CC">
        <w:rPr>
          <w:lang w:val="en-GB"/>
        </w:rPr>
        <w:t xml:space="preserve">Upon researching other websites </w:t>
      </w:r>
      <w:r w:rsidR="000656BF">
        <w:rPr>
          <w:lang w:val="en-GB"/>
        </w:rPr>
        <w:t xml:space="preserve">it became clear that </w:t>
      </w:r>
      <w:r w:rsidR="005F0CCB">
        <w:rPr>
          <w:lang w:val="en-GB"/>
        </w:rPr>
        <w:t>Deaf</w:t>
      </w:r>
      <w:r w:rsidR="001C037B">
        <w:rPr>
          <w:lang w:val="en-GB"/>
        </w:rPr>
        <w:t xml:space="preserve"> research is a limited area.</w:t>
      </w:r>
      <w:r w:rsidRPr="002C58CC">
        <w:rPr>
          <w:lang w:val="en-GB"/>
        </w:rPr>
        <w:t xml:space="preserve"> </w:t>
      </w:r>
      <w:r w:rsidR="001C037B">
        <w:rPr>
          <w:lang w:val="en-GB"/>
        </w:rPr>
        <w:t xml:space="preserve">This revealed </w:t>
      </w:r>
      <w:r w:rsidRPr="002C58CC">
        <w:rPr>
          <w:lang w:val="en-GB"/>
        </w:rPr>
        <w:t xml:space="preserve">a huge gap to be filled and a need for a service such as this.  Social inclusion or rather not being included is a huge part of </w:t>
      </w:r>
      <w:r w:rsidR="005F0CCB">
        <w:rPr>
          <w:lang w:val="en-GB"/>
        </w:rPr>
        <w:t>Deaf</w:t>
      </w:r>
      <w:r w:rsidRPr="002C58CC">
        <w:rPr>
          <w:lang w:val="en-GB"/>
        </w:rPr>
        <w:t xml:space="preserve"> people’s sense o</w:t>
      </w:r>
      <w:r w:rsidR="001C037B">
        <w:rPr>
          <w:lang w:val="en-GB"/>
        </w:rPr>
        <w:t>f self and isolation contributing</w:t>
      </w:r>
      <w:r w:rsidR="000656BF">
        <w:rPr>
          <w:lang w:val="en-GB"/>
        </w:rPr>
        <w:t xml:space="preserve"> to a lot of </w:t>
      </w:r>
      <w:r w:rsidR="005F0CCB">
        <w:rPr>
          <w:lang w:val="en-GB"/>
        </w:rPr>
        <w:t>Deaf</w:t>
      </w:r>
      <w:r w:rsidRPr="002C58CC">
        <w:rPr>
          <w:lang w:val="en-GB"/>
        </w:rPr>
        <w:t xml:space="preserve"> mental health problems.</w:t>
      </w:r>
    </w:p>
    <w:p w14:paraId="2889EC34" w14:textId="77777777" w:rsidR="0096384E" w:rsidRDefault="00F160CF" w:rsidP="002C58CC">
      <w:pPr>
        <w:rPr>
          <w:lang w:val="en-GB"/>
        </w:rPr>
      </w:pPr>
      <w:r>
        <w:rPr>
          <w:lang w:val="en-GB"/>
        </w:rPr>
        <w:t>A website template will be created which will be free and open source</w:t>
      </w:r>
      <w:r w:rsidR="00F54FD8">
        <w:rPr>
          <w:lang w:val="en-GB"/>
        </w:rPr>
        <w:t xml:space="preserve">. Even though this will be more </w:t>
      </w:r>
      <w:r>
        <w:rPr>
          <w:lang w:val="en-GB"/>
        </w:rPr>
        <w:t>work it will mean more creative independence.</w:t>
      </w:r>
      <w:r w:rsidR="000656BF">
        <w:rPr>
          <w:lang w:val="en-GB"/>
        </w:rPr>
        <w:t xml:space="preserve"> M</w:t>
      </w:r>
      <w:r w:rsidR="003C7C8D">
        <w:rPr>
          <w:lang w:val="en-GB"/>
        </w:rPr>
        <w:t>aps will possibly</w:t>
      </w:r>
      <w:r>
        <w:rPr>
          <w:lang w:val="en-GB"/>
        </w:rPr>
        <w:t xml:space="preserve"> be included to show cinema directions but </w:t>
      </w:r>
      <w:r w:rsidR="000656BF">
        <w:rPr>
          <w:lang w:val="en-GB"/>
        </w:rPr>
        <w:t>this will be dependent</w:t>
      </w:r>
      <w:r>
        <w:rPr>
          <w:lang w:val="en-GB"/>
        </w:rPr>
        <w:t xml:space="preserve"> on time restrictions. The proposed website will include a link to one or more interpreting agencies using a data base system </w:t>
      </w:r>
      <w:r w:rsidR="000656BF">
        <w:rPr>
          <w:lang w:val="en-GB"/>
        </w:rPr>
        <w:t>again, this will be dependent upon</w:t>
      </w:r>
      <w:r>
        <w:rPr>
          <w:lang w:val="en-GB"/>
        </w:rPr>
        <w:t xml:space="preserve"> time restrictions. A direct access link to </w:t>
      </w:r>
      <w:r w:rsidR="000656BF">
        <w:rPr>
          <w:lang w:val="en-GB"/>
        </w:rPr>
        <w:t>a booking system will be added and also a</w:t>
      </w:r>
      <w:r>
        <w:rPr>
          <w:lang w:val="en-GB"/>
        </w:rPr>
        <w:t xml:space="preserve"> contacts page will be created. The design aims to include eight to ten subtitled cinema </w:t>
      </w:r>
      <w:proofErr w:type="gramStart"/>
      <w:r>
        <w:rPr>
          <w:lang w:val="en-GB"/>
        </w:rPr>
        <w:t>places,</w:t>
      </w:r>
      <w:proofErr w:type="gramEnd"/>
      <w:r>
        <w:rPr>
          <w:lang w:val="en-GB"/>
        </w:rPr>
        <w:t xml:space="preserve"> photos of the cinema </w:t>
      </w:r>
      <w:r w:rsidR="00BB53B6">
        <w:rPr>
          <w:lang w:val="en-GB"/>
        </w:rPr>
        <w:t xml:space="preserve">will be added along </w:t>
      </w:r>
      <w:r>
        <w:rPr>
          <w:lang w:val="en-GB"/>
        </w:rPr>
        <w:t>with information and times plus dates. All three elements will be on the home page, buttons will be functional and icons added to the menu bar.</w:t>
      </w:r>
    </w:p>
    <w:p w14:paraId="2889EC35" w14:textId="6E83FD4D" w:rsidR="000A7F8B" w:rsidRPr="000A7F8B" w:rsidRDefault="000A7F8B" w:rsidP="000A7F8B">
      <w:pPr>
        <w:rPr>
          <w:lang w:val="en-GB"/>
        </w:rPr>
      </w:pPr>
      <w:r w:rsidRPr="000A7F8B">
        <w:rPr>
          <w:lang w:val="en-GB"/>
        </w:rPr>
        <w:t>This written work will outline the background reasons</w:t>
      </w:r>
      <w:r w:rsidR="00BB53B6">
        <w:rPr>
          <w:lang w:val="en-GB"/>
        </w:rPr>
        <w:t xml:space="preserve"> this project was chosen</w:t>
      </w:r>
      <w:r w:rsidRPr="000A7F8B">
        <w:rPr>
          <w:lang w:val="en-GB"/>
        </w:rPr>
        <w:t>, highlight other similar websites, referencing their advantages and disadvantages and how they are different or similar to this proposed website. Through evidence based research this website aims to fill a gap in the market</w:t>
      </w:r>
      <w:r w:rsidR="00471ECC">
        <w:rPr>
          <w:lang w:val="en-GB"/>
        </w:rPr>
        <w:t xml:space="preserve"> and provide easy access to this leisure facility along with a simple interpreter/ note taker booking service</w:t>
      </w:r>
      <w:r w:rsidRPr="000A7F8B">
        <w:rPr>
          <w:lang w:val="en-GB"/>
        </w:rPr>
        <w:t>. Person</w:t>
      </w:r>
      <w:r w:rsidR="00471ECC">
        <w:rPr>
          <w:lang w:val="en-GB"/>
        </w:rPr>
        <w:t xml:space="preserve">al experience, </w:t>
      </w:r>
      <w:r w:rsidR="005F0CCB">
        <w:rPr>
          <w:lang w:val="en-GB"/>
        </w:rPr>
        <w:t>Deaf</w:t>
      </w:r>
      <w:r w:rsidR="00BB53B6">
        <w:rPr>
          <w:lang w:val="en-GB"/>
        </w:rPr>
        <w:t xml:space="preserve"> history, </w:t>
      </w:r>
      <w:r w:rsidRPr="000A7F8B">
        <w:rPr>
          <w:lang w:val="en-GB"/>
        </w:rPr>
        <w:t>statistics, case studies and web site research will highlight this.</w:t>
      </w:r>
    </w:p>
    <w:p w14:paraId="2889EC36" w14:textId="46CD069D" w:rsidR="00C35495" w:rsidRPr="00EC0597" w:rsidRDefault="000A7F8B" w:rsidP="00C35495">
      <w:pPr>
        <w:rPr>
          <w:lang w:val="en-GB"/>
        </w:rPr>
      </w:pPr>
      <w:r w:rsidRPr="000A7F8B">
        <w:rPr>
          <w:lang w:val="en-GB"/>
        </w:rPr>
        <w:t xml:space="preserve">The implementation will highlight problems and </w:t>
      </w:r>
      <w:r w:rsidR="00584FFD">
        <w:rPr>
          <w:lang w:val="en-GB"/>
        </w:rPr>
        <w:t>issues that arose</w:t>
      </w:r>
      <w:r w:rsidR="00211AB1">
        <w:rPr>
          <w:lang w:val="en-GB"/>
        </w:rPr>
        <w:t xml:space="preserve"> and </w:t>
      </w:r>
      <w:r w:rsidRPr="000A7F8B">
        <w:rPr>
          <w:lang w:val="en-GB"/>
        </w:rPr>
        <w:t>how they were solved. The evaluation will include testing and results and also a summary of what could not be</w:t>
      </w:r>
      <w:r w:rsidR="00F54FD8">
        <w:rPr>
          <w:lang w:val="en-GB"/>
        </w:rPr>
        <w:t xml:space="preserve"> achieved as well as what could.</w:t>
      </w:r>
      <w:r w:rsidR="00832827">
        <w:rPr>
          <w:lang w:val="en-GB"/>
        </w:rPr>
        <w:t xml:space="preserve"> </w:t>
      </w:r>
      <w:r w:rsidR="00584FFD" w:rsidRPr="00584FFD">
        <w:rPr>
          <w:lang w:val="en-GB"/>
        </w:rPr>
        <w:t xml:space="preserve">The designed website is a starting point to be added to </w:t>
      </w:r>
      <w:r w:rsidR="00584FFD">
        <w:rPr>
          <w:lang w:val="en-GB"/>
        </w:rPr>
        <w:t xml:space="preserve">and improved upon </w:t>
      </w:r>
      <w:r w:rsidR="00584FFD" w:rsidRPr="00584FFD">
        <w:rPr>
          <w:lang w:val="en-GB"/>
        </w:rPr>
        <w:t>in the future</w:t>
      </w:r>
      <w:r w:rsidR="009A31A3">
        <w:rPr>
          <w:lang w:val="en-GB"/>
        </w:rPr>
        <w:t>,</w:t>
      </w:r>
      <w:r w:rsidR="00584FFD">
        <w:rPr>
          <w:lang w:val="en-GB"/>
        </w:rPr>
        <w:t xml:space="preserve"> providing </w:t>
      </w:r>
      <w:proofErr w:type="gramStart"/>
      <w:r w:rsidR="00584FFD">
        <w:rPr>
          <w:lang w:val="en-GB"/>
        </w:rPr>
        <w:t xml:space="preserve">users with </w:t>
      </w:r>
      <w:r w:rsidR="008E7C3F">
        <w:rPr>
          <w:lang w:val="en-GB"/>
        </w:rPr>
        <w:t>an easy pathway in accessing subtitled cinema that has</w:t>
      </w:r>
      <w:proofErr w:type="gramEnd"/>
      <w:r w:rsidR="008E7C3F">
        <w:rPr>
          <w:lang w:val="en-GB"/>
        </w:rPr>
        <w:t xml:space="preserve"> not been achieved before and so closing the gap on social exclusion</w:t>
      </w:r>
      <w:r w:rsidR="00EC0597">
        <w:rPr>
          <w:lang w:val="en-GB"/>
        </w:rPr>
        <w:t xml:space="preserve"> and aiding a less frustrating experience</w:t>
      </w:r>
      <w:r w:rsidR="008E7C3F">
        <w:rPr>
          <w:lang w:val="en-GB"/>
        </w:rPr>
        <w:t>.</w:t>
      </w:r>
      <w:r w:rsidR="00EC0597">
        <w:rPr>
          <w:lang w:val="en-GB"/>
        </w:rPr>
        <w:t xml:space="preserve"> </w:t>
      </w:r>
      <w:r>
        <w:t>It is important a</w:t>
      </w:r>
      <w:r w:rsidR="00233C9E">
        <w:t xml:space="preserve">s a </w:t>
      </w:r>
      <w:r w:rsidR="005F0CCB">
        <w:t>Deaf</w:t>
      </w:r>
      <w:r w:rsidR="00233C9E">
        <w:t xml:space="preserve"> man </w:t>
      </w:r>
      <w:r>
        <w:t>myself to create this website as a</w:t>
      </w:r>
      <w:r w:rsidR="00233C9E">
        <w:t xml:space="preserve"> final year project as one has to unders</w:t>
      </w:r>
      <w:r w:rsidR="00A573EC">
        <w:t xml:space="preserve">tand the impact of </w:t>
      </w:r>
      <w:r w:rsidR="005F0CCB">
        <w:t>Deaf</w:t>
      </w:r>
      <w:r w:rsidR="00A573EC">
        <w:t xml:space="preserve"> culture and what this</w:t>
      </w:r>
      <w:r>
        <w:t xml:space="preserve"> means in relation to the work that has been carried</w:t>
      </w:r>
      <w:r w:rsidR="00A573EC">
        <w:t xml:space="preserve"> out.</w:t>
      </w:r>
    </w:p>
    <w:p w14:paraId="2889EC37" w14:textId="77777777" w:rsidR="003C7C8D" w:rsidRDefault="003C7C8D" w:rsidP="00C35495"/>
    <w:p w14:paraId="2889EC38" w14:textId="77777777" w:rsidR="003C7C8D" w:rsidRDefault="003C7C8D" w:rsidP="00C35495"/>
    <w:p w14:paraId="2889EC39" w14:textId="77777777" w:rsidR="003C7C8D" w:rsidRDefault="003C7C8D" w:rsidP="00C35495"/>
    <w:p w14:paraId="2889EC3A" w14:textId="77777777" w:rsidR="00392D4E" w:rsidRDefault="00392D4E" w:rsidP="00C35495"/>
    <w:p w14:paraId="2889EC3B" w14:textId="77777777" w:rsidR="001976CA" w:rsidRDefault="0011097E" w:rsidP="001976CA">
      <w:pPr>
        <w:pStyle w:val="Heading2"/>
      </w:pPr>
      <w:bookmarkStart w:id="9" w:name="_Toc512843569"/>
      <w:r>
        <w:lastRenderedPageBreak/>
        <w:t>Aims and</w:t>
      </w:r>
      <w:r w:rsidRPr="0011097E">
        <w:t xml:space="preserve"> </w:t>
      </w:r>
      <w:r>
        <w:t>objectives</w:t>
      </w:r>
      <w:bookmarkEnd w:id="9"/>
    </w:p>
    <w:p w14:paraId="2889EC3C" w14:textId="6A318CD7" w:rsidR="00B250E7" w:rsidRDefault="00B561DA" w:rsidP="00B561DA">
      <w:pPr>
        <w:rPr>
          <w:lang w:val="en-GB"/>
        </w:rPr>
      </w:pPr>
      <w:r w:rsidRPr="00B561DA">
        <w:rPr>
          <w:lang w:val="en-GB"/>
        </w:rPr>
        <w:t>The aim of the proposed website is to fill a hu</w:t>
      </w:r>
      <w:r w:rsidR="001C66B2">
        <w:rPr>
          <w:lang w:val="en-GB"/>
        </w:rPr>
        <w:t xml:space="preserve">ge gap in the market regarding </w:t>
      </w:r>
      <w:r w:rsidR="005F0CCB">
        <w:rPr>
          <w:lang w:val="en-GB"/>
        </w:rPr>
        <w:t>Deaf</w:t>
      </w:r>
      <w:r w:rsidRPr="00B561DA">
        <w:rPr>
          <w:lang w:val="en-GB"/>
        </w:rPr>
        <w:t xml:space="preserve"> people’s access to the cinema. Research revealed there is a wide range of mistakes due to not updating websites correctly, misuse of databases or other technical problems. This caused a lot of problems as this was the o</w:t>
      </w:r>
      <w:r w:rsidR="001C66B2">
        <w:rPr>
          <w:lang w:val="en-GB"/>
        </w:rPr>
        <w:t>nly source of information available</w:t>
      </w:r>
      <w:r w:rsidRPr="00B561DA">
        <w:rPr>
          <w:lang w:val="en-GB"/>
        </w:rPr>
        <w:t>. For example, a film was displayed to have subtitles included but in reality this was often the wrong information, the proposed website will aim to eradicate thes</w:t>
      </w:r>
      <w:r w:rsidR="001C66B2">
        <w:rPr>
          <w:lang w:val="en-GB"/>
        </w:rPr>
        <w:t xml:space="preserve">e issues and inconveniences to </w:t>
      </w:r>
      <w:r w:rsidR="005F0CCB">
        <w:rPr>
          <w:lang w:val="en-GB"/>
        </w:rPr>
        <w:t>Deaf</w:t>
      </w:r>
      <w:r w:rsidR="001C66B2">
        <w:rPr>
          <w:lang w:val="en-GB"/>
        </w:rPr>
        <w:t xml:space="preserve"> people. The designed website will aim</w:t>
      </w:r>
      <w:r w:rsidRPr="00B561DA">
        <w:rPr>
          <w:lang w:val="en-GB"/>
        </w:rPr>
        <w:t xml:space="preserve"> to provide accurate information on subtitled films or events so that this never happens.  From personal experience this can be very </w:t>
      </w:r>
      <w:r w:rsidR="008A768C" w:rsidRPr="00B561DA">
        <w:rPr>
          <w:lang w:val="en-GB"/>
        </w:rPr>
        <w:t>distressing</w:t>
      </w:r>
      <w:r w:rsidR="008A768C">
        <w:rPr>
          <w:lang w:val="en-GB"/>
        </w:rPr>
        <w:t>. It</w:t>
      </w:r>
      <w:r w:rsidR="00DB01C7">
        <w:rPr>
          <w:lang w:val="en-GB"/>
        </w:rPr>
        <w:t xml:space="preserve"> is a common occurrence that </w:t>
      </w:r>
      <w:r w:rsidR="005F0CCB">
        <w:rPr>
          <w:lang w:val="en-GB"/>
        </w:rPr>
        <w:t>Deaf</w:t>
      </w:r>
      <w:r w:rsidR="00DB01C7">
        <w:rPr>
          <w:lang w:val="en-GB"/>
        </w:rPr>
        <w:t xml:space="preserve"> people make special arrangements to turn up for cinema showings often at crazy and inconvenient </w:t>
      </w:r>
      <w:r w:rsidR="00A642F3">
        <w:rPr>
          <w:lang w:val="en-GB"/>
        </w:rPr>
        <w:t xml:space="preserve">times only to find that the film is not on at that time or place and is not even subtitled anyway!. This adds to a </w:t>
      </w:r>
      <w:r w:rsidR="005F0CCB">
        <w:rPr>
          <w:lang w:val="en-GB"/>
        </w:rPr>
        <w:t>Deaf</w:t>
      </w:r>
      <w:r w:rsidR="00A642F3">
        <w:rPr>
          <w:lang w:val="en-GB"/>
        </w:rPr>
        <w:t xml:space="preserve"> person’s sense of exclusion from the hearing world and is also so frustrating and annoying. </w:t>
      </w:r>
      <w:r w:rsidR="001C66B2">
        <w:rPr>
          <w:lang w:val="en-GB"/>
        </w:rPr>
        <w:t xml:space="preserve"> M</w:t>
      </w:r>
      <w:r w:rsidR="00A642F3">
        <w:rPr>
          <w:lang w:val="en-GB"/>
        </w:rPr>
        <w:t xml:space="preserve">y </w:t>
      </w:r>
      <w:r w:rsidR="005F0CCB">
        <w:rPr>
          <w:lang w:val="en-GB"/>
        </w:rPr>
        <w:t>Deaf</w:t>
      </w:r>
      <w:r w:rsidRPr="00B561DA">
        <w:rPr>
          <w:lang w:val="en-GB"/>
        </w:rPr>
        <w:t>ness is an advantage to the creation of this website.</w:t>
      </w:r>
      <w:r w:rsidR="00A642F3">
        <w:rPr>
          <w:lang w:val="en-GB"/>
        </w:rPr>
        <w:t xml:space="preserve"> The reason being that I have directly experienced this happening many times so am aware of the feelings it can create.  Therefore, I know what </w:t>
      </w:r>
      <w:r w:rsidR="005F0CCB">
        <w:rPr>
          <w:lang w:val="en-GB"/>
        </w:rPr>
        <w:t>Deaf</w:t>
      </w:r>
      <w:r w:rsidR="00A642F3">
        <w:rPr>
          <w:lang w:val="en-GB"/>
        </w:rPr>
        <w:t xml:space="preserve"> people want to see in a website such as this and am sensitive to my target audiences needs and feelings.</w:t>
      </w:r>
    </w:p>
    <w:p w14:paraId="2889EC3D" w14:textId="6873F5A1" w:rsidR="00B561DA" w:rsidRDefault="00B561DA" w:rsidP="00B561DA">
      <w:pPr>
        <w:rPr>
          <w:lang w:val="en-GB"/>
        </w:rPr>
      </w:pPr>
      <w:r>
        <w:rPr>
          <w:lang w:val="en-GB"/>
        </w:rPr>
        <w:t>The objective of th</w:t>
      </w:r>
      <w:r w:rsidR="001C66B2">
        <w:rPr>
          <w:lang w:val="en-GB"/>
        </w:rPr>
        <w:t xml:space="preserve">e proposed website is to help </w:t>
      </w:r>
      <w:r w:rsidR="005F0CCB">
        <w:rPr>
          <w:lang w:val="en-GB"/>
        </w:rPr>
        <w:t>Deaf</w:t>
      </w:r>
      <w:r>
        <w:rPr>
          <w:lang w:val="en-GB"/>
        </w:rPr>
        <w:t xml:space="preserve"> people to have the same access as a hearing person in this social situation. There are</w:t>
      </w:r>
      <w:r w:rsidR="001C66B2">
        <w:rPr>
          <w:lang w:val="en-GB"/>
        </w:rPr>
        <w:t xml:space="preserve"> nine</w:t>
      </w:r>
      <w:r>
        <w:rPr>
          <w:lang w:val="en-GB"/>
        </w:rPr>
        <w:t xml:space="preserve"> million people in the UK with a hearing loss. This is a</w:t>
      </w:r>
      <w:r w:rsidR="00630A52">
        <w:rPr>
          <w:lang w:val="en-GB"/>
        </w:rPr>
        <w:t xml:space="preserve"> large group of people and a</w:t>
      </w:r>
      <w:r>
        <w:rPr>
          <w:lang w:val="en-GB"/>
        </w:rPr>
        <w:t xml:space="preserve"> huge gap to fill </w:t>
      </w:r>
      <w:r w:rsidR="001C66B2">
        <w:rPr>
          <w:lang w:val="en-GB"/>
        </w:rPr>
        <w:t xml:space="preserve">as many of these </w:t>
      </w:r>
      <w:r w:rsidR="005F0CCB">
        <w:rPr>
          <w:lang w:val="en-GB"/>
        </w:rPr>
        <w:t>Deaf</w:t>
      </w:r>
      <w:r w:rsidR="004E326C">
        <w:rPr>
          <w:lang w:val="en-GB"/>
        </w:rPr>
        <w:t xml:space="preserve"> people experience social exclusion in their daily lives. The reason behind th</w:t>
      </w:r>
      <w:r w:rsidR="00630A52">
        <w:rPr>
          <w:lang w:val="en-GB"/>
        </w:rPr>
        <w:t xml:space="preserve">is websites creation is to lessen </w:t>
      </w:r>
      <w:r w:rsidR="005F0CCB">
        <w:rPr>
          <w:lang w:val="en-GB"/>
        </w:rPr>
        <w:t>Deaf</w:t>
      </w:r>
      <w:r w:rsidR="004E326C">
        <w:rPr>
          <w:lang w:val="en-GB"/>
        </w:rPr>
        <w:t xml:space="preserve"> people’s social isolation and achieve the same opportunities as a hearing person. Most people love going </w:t>
      </w:r>
      <w:r w:rsidR="00041B79">
        <w:rPr>
          <w:lang w:val="en-GB"/>
        </w:rPr>
        <w:t xml:space="preserve">to the cinema and this website </w:t>
      </w:r>
      <w:r w:rsidR="00630A52">
        <w:rPr>
          <w:lang w:val="en-GB"/>
        </w:rPr>
        <w:t>will aim</w:t>
      </w:r>
      <w:r w:rsidR="004E326C">
        <w:rPr>
          <w:lang w:val="en-GB"/>
        </w:rPr>
        <w:t xml:space="preserve"> </w:t>
      </w:r>
      <w:r w:rsidR="00630A52">
        <w:rPr>
          <w:lang w:val="en-GB"/>
        </w:rPr>
        <w:t xml:space="preserve">to make it more accessible for </w:t>
      </w:r>
      <w:r w:rsidR="005F0CCB">
        <w:rPr>
          <w:lang w:val="en-GB"/>
        </w:rPr>
        <w:t>Deaf</w:t>
      </w:r>
      <w:r w:rsidR="004E326C">
        <w:rPr>
          <w:lang w:val="en-GB"/>
        </w:rPr>
        <w:t xml:space="preserve"> people through a quick a</w:t>
      </w:r>
      <w:r w:rsidR="00630A52">
        <w:rPr>
          <w:lang w:val="en-GB"/>
        </w:rPr>
        <w:t xml:space="preserve">nd easy to use service that is </w:t>
      </w:r>
      <w:r w:rsidR="005F0CCB">
        <w:rPr>
          <w:lang w:val="en-GB"/>
        </w:rPr>
        <w:t>Deaf</w:t>
      </w:r>
      <w:r w:rsidR="004E326C">
        <w:rPr>
          <w:lang w:val="en-GB"/>
        </w:rPr>
        <w:t xml:space="preserve"> aware.</w:t>
      </w:r>
    </w:p>
    <w:p w14:paraId="2889EC3E" w14:textId="2BA7A829" w:rsidR="00D859FB" w:rsidRDefault="00D859FB" w:rsidP="00B561DA">
      <w:pPr>
        <w:rPr>
          <w:lang w:val="en-GB"/>
        </w:rPr>
      </w:pPr>
      <w:r>
        <w:rPr>
          <w:lang w:val="en-GB"/>
        </w:rPr>
        <w:t xml:space="preserve">The hearing </w:t>
      </w:r>
      <w:r w:rsidR="00783E0C">
        <w:rPr>
          <w:lang w:val="en-GB"/>
        </w:rPr>
        <w:t>worlds are</w:t>
      </w:r>
      <w:r>
        <w:rPr>
          <w:lang w:val="en-GB"/>
        </w:rPr>
        <w:t xml:space="preserve"> often not </w:t>
      </w:r>
      <w:r w:rsidR="005F0CCB">
        <w:rPr>
          <w:lang w:val="en-GB"/>
        </w:rPr>
        <w:t>Deaf</w:t>
      </w:r>
      <w:r>
        <w:rPr>
          <w:lang w:val="en-GB"/>
        </w:rPr>
        <w:t xml:space="preserve"> aware even though they try to be.  The fact is that most hearing people cannot imagine not being able to hear a tube announcement, a concert, an airport rerouting or a telephone call, therefore lots of exclusion for </w:t>
      </w:r>
      <w:r w:rsidR="005F0CCB">
        <w:rPr>
          <w:lang w:val="en-GB"/>
        </w:rPr>
        <w:t>Deaf</w:t>
      </w:r>
      <w:r>
        <w:rPr>
          <w:lang w:val="en-GB"/>
        </w:rPr>
        <w:t xml:space="preserve"> people is not done out of malice but out of lack of knowledge</w:t>
      </w:r>
      <w:r w:rsidR="00FF3F0B">
        <w:rPr>
          <w:lang w:val="en-GB"/>
        </w:rPr>
        <w:t xml:space="preserve"> or what we refer to as ‘</w:t>
      </w:r>
      <w:r w:rsidR="005F0CCB">
        <w:rPr>
          <w:lang w:val="en-GB"/>
        </w:rPr>
        <w:t>Deaf</w:t>
      </w:r>
      <w:r w:rsidR="00FF3F0B">
        <w:rPr>
          <w:lang w:val="en-GB"/>
        </w:rPr>
        <w:t xml:space="preserve"> Awareness’</w:t>
      </w:r>
      <w:r>
        <w:rPr>
          <w:lang w:val="en-GB"/>
        </w:rPr>
        <w:t xml:space="preserve"> around </w:t>
      </w:r>
      <w:r w:rsidR="005F0CCB">
        <w:rPr>
          <w:lang w:val="en-GB"/>
        </w:rPr>
        <w:t>Deaf</w:t>
      </w:r>
      <w:r>
        <w:rPr>
          <w:lang w:val="en-GB"/>
        </w:rPr>
        <w:t xml:space="preserve"> people and their specific problems and culture.  Interpreters and note takers are useful and necessary aids for us but when we’re in our </w:t>
      </w:r>
      <w:r w:rsidR="00FF3F0B">
        <w:rPr>
          <w:lang w:val="en-GB"/>
        </w:rPr>
        <w:t xml:space="preserve">own </w:t>
      </w:r>
      <w:r>
        <w:rPr>
          <w:lang w:val="en-GB"/>
        </w:rPr>
        <w:t xml:space="preserve">leisure </w:t>
      </w:r>
      <w:r w:rsidRPr="00CA57A3">
        <w:rPr>
          <w:lang w:val="en-GB"/>
        </w:rPr>
        <w:t xml:space="preserve">time </w:t>
      </w:r>
      <w:r w:rsidR="001E1B71" w:rsidRPr="00CA57A3">
        <w:rPr>
          <w:lang w:val="en-GB"/>
        </w:rPr>
        <w:t>it i</w:t>
      </w:r>
      <w:r w:rsidR="0075488A" w:rsidRPr="00CA57A3">
        <w:rPr>
          <w:lang w:val="en-GB"/>
        </w:rPr>
        <w:t>s</w:t>
      </w:r>
      <w:r w:rsidRPr="00CA57A3">
        <w:rPr>
          <w:lang w:val="en-GB"/>
        </w:rPr>
        <w:t xml:space="preserve"> nice not to have another person with you all the time! </w:t>
      </w:r>
      <w:r w:rsidR="00FF3F0B" w:rsidRPr="00CA57A3">
        <w:rPr>
          <w:lang w:val="en-GB"/>
        </w:rPr>
        <w:t xml:space="preserve">This is where </w:t>
      </w:r>
      <w:r w:rsidR="005F0CCB" w:rsidRPr="00CA57A3">
        <w:rPr>
          <w:lang w:val="en-GB"/>
        </w:rPr>
        <w:t>Deaf</w:t>
      </w:r>
      <w:r w:rsidR="00FF3F0B" w:rsidRPr="00CA57A3">
        <w:rPr>
          <w:lang w:val="en-GB"/>
        </w:rPr>
        <w:t xml:space="preserve"> people’s use of technology was immediately adopted very early on by </w:t>
      </w:r>
      <w:r w:rsidR="005F0CCB" w:rsidRPr="00CA57A3">
        <w:rPr>
          <w:lang w:val="en-GB"/>
        </w:rPr>
        <w:t>Deaf</w:t>
      </w:r>
      <w:r w:rsidR="00FF3F0B" w:rsidRPr="00CA57A3">
        <w:rPr>
          <w:lang w:val="en-GB"/>
        </w:rPr>
        <w:t xml:space="preserve"> people. It saved money, time and the need to book interpreters. </w:t>
      </w:r>
      <w:r w:rsidRPr="00CA57A3">
        <w:rPr>
          <w:lang w:val="en-GB"/>
        </w:rPr>
        <w:t xml:space="preserve">We are an extremely independent group as the majority of </w:t>
      </w:r>
      <w:r w:rsidR="005F0CCB" w:rsidRPr="00CA57A3">
        <w:rPr>
          <w:lang w:val="en-GB"/>
        </w:rPr>
        <w:t>Deaf</w:t>
      </w:r>
      <w:r w:rsidRPr="00CA57A3">
        <w:rPr>
          <w:lang w:val="en-GB"/>
        </w:rPr>
        <w:t xml:space="preserve"> people have a hearing impairment NOT a cognitive on</w:t>
      </w:r>
      <w:r w:rsidR="00FF3F0B" w:rsidRPr="00CA57A3">
        <w:rPr>
          <w:lang w:val="en-GB"/>
        </w:rPr>
        <w:t>e which people of</w:t>
      </w:r>
      <w:r w:rsidRPr="00CA57A3">
        <w:rPr>
          <w:lang w:val="en-GB"/>
        </w:rPr>
        <w:t>ten assume as sometimes our spoken voice is distorted and can make people think we have a</w:t>
      </w:r>
      <w:r w:rsidR="001E1B71" w:rsidRPr="00CA57A3">
        <w:rPr>
          <w:lang w:val="en-GB"/>
        </w:rPr>
        <w:t xml:space="preserve"> mental impairment also.  We do not</w:t>
      </w:r>
      <w:r w:rsidRPr="00CA57A3">
        <w:rPr>
          <w:lang w:val="en-GB"/>
        </w:rPr>
        <w:t>! We are exactly the</w:t>
      </w:r>
      <w:r>
        <w:rPr>
          <w:lang w:val="en-GB"/>
        </w:rPr>
        <w:t xml:space="preserve"> same as hearing people but cannot hear.   Therefore the proposed website will include</w:t>
      </w:r>
      <w:r w:rsidR="00FF3F0B">
        <w:rPr>
          <w:lang w:val="en-GB"/>
        </w:rPr>
        <w:t xml:space="preserve">, take note of </w:t>
      </w:r>
      <w:r>
        <w:rPr>
          <w:lang w:val="en-GB"/>
        </w:rPr>
        <w:t xml:space="preserve">and be sensitive to all these issues. </w:t>
      </w:r>
      <w:r w:rsidR="00FF3F0B">
        <w:rPr>
          <w:lang w:val="en-GB"/>
        </w:rPr>
        <w:t xml:space="preserve">As a </w:t>
      </w:r>
      <w:r w:rsidR="005F0CCB">
        <w:rPr>
          <w:lang w:val="en-GB"/>
        </w:rPr>
        <w:t>Deaf</w:t>
      </w:r>
      <w:r w:rsidR="00FF3F0B">
        <w:rPr>
          <w:lang w:val="en-GB"/>
        </w:rPr>
        <w:t xml:space="preserve"> man I have an inside view of them.</w:t>
      </w:r>
    </w:p>
    <w:p w14:paraId="2889EC3F" w14:textId="77777777" w:rsidR="00B561DA" w:rsidRPr="00B250E7" w:rsidRDefault="00B561DA" w:rsidP="00B250E7">
      <w:pPr>
        <w:rPr>
          <w:lang w:val="en-GB"/>
        </w:rPr>
      </w:pPr>
    </w:p>
    <w:p w14:paraId="2889EC40" w14:textId="77777777" w:rsidR="001C298C" w:rsidRDefault="001C298C" w:rsidP="001C298C">
      <w:pPr>
        <w:rPr>
          <w:lang w:val="en-GB"/>
        </w:rPr>
      </w:pPr>
    </w:p>
    <w:p w14:paraId="2889EC41" w14:textId="77777777" w:rsidR="003A7952" w:rsidRDefault="00A71E82">
      <w:pPr>
        <w:pStyle w:val="Heading1"/>
      </w:pPr>
      <w:bookmarkStart w:id="10" w:name="_Toc512843570"/>
      <w:r>
        <w:lastRenderedPageBreak/>
        <w:t>Literature Review</w:t>
      </w:r>
      <w:bookmarkEnd w:id="10"/>
    </w:p>
    <w:p w14:paraId="2889EC42" w14:textId="522A6F29" w:rsidR="00900CEC" w:rsidRDefault="00900CEC" w:rsidP="00C35495">
      <w:pPr>
        <w:rPr>
          <w:noProof/>
          <w:lang w:eastAsia="en-GB"/>
        </w:rPr>
      </w:pPr>
      <w:r>
        <w:rPr>
          <w:noProof/>
          <w:lang w:eastAsia="en-GB"/>
        </w:rPr>
        <w:t>Of the</w:t>
      </w:r>
      <w:r w:rsidR="0007539B">
        <w:rPr>
          <w:noProof/>
          <w:lang w:eastAsia="en-GB"/>
        </w:rPr>
        <w:t xml:space="preserve"> amount of research</w:t>
      </w:r>
      <w:r w:rsidR="00D2028C">
        <w:rPr>
          <w:noProof/>
          <w:lang w:eastAsia="en-GB"/>
        </w:rPr>
        <w:t xml:space="preserve"> </w:t>
      </w:r>
      <w:r w:rsidR="00C35495">
        <w:rPr>
          <w:noProof/>
          <w:lang w:eastAsia="en-GB"/>
        </w:rPr>
        <w:t xml:space="preserve">linked to </w:t>
      </w:r>
      <w:r w:rsidR="005F0CCB">
        <w:rPr>
          <w:noProof/>
          <w:lang w:eastAsia="en-GB"/>
        </w:rPr>
        <w:t>Deaf</w:t>
      </w:r>
      <w:r w:rsidR="00C35495">
        <w:rPr>
          <w:noProof/>
          <w:lang w:eastAsia="en-GB"/>
        </w:rPr>
        <w:t xml:space="preserve"> studies</w:t>
      </w:r>
      <w:r w:rsidR="00D2028C">
        <w:rPr>
          <w:noProof/>
          <w:lang w:eastAsia="en-GB"/>
        </w:rPr>
        <w:t xml:space="preserve"> </w:t>
      </w:r>
      <w:r w:rsidR="0007539B">
        <w:rPr>
          <w:noProof/>
          <w:lang w:eastAsia="en-GB"/>
        </w:rPr>
        <w:t xml:space="preserve">most of it is written by hearing people </w:t>
      </w:r>
      <w:r w:rsidR="00D2028C">
        <w:rPr>
          <w:noProof/>
          <w:lang w:eastAsia="en-GB"/>
        </w:rPr>
        <w:t>but</w:t>
      </w:r>
      <w:r w:rsidR="00C35495">
        <w:rPr>
          <w:noProof/>
          <w:lang w:eastAsia="en-GB"/>
        </w:rPr>
        <w:t xml:space="preserve"> w</w:t>
      </w:r>
      <w:r w:rsidR="00D2028C">
        <w:rPr>
          <w:noProof/>
          <w:lang w:eastAsia="en-GB"/>
        </w:rPr>
        <w:t>hat appears to be missing</w:t>
      </w:r>
      <w:r w:rsidR="00093671">
        <w:rPr>
          <w:noProof/>
          <w:lang w:eastAsia="en-GB"/>
        </w:rPr>
        <w:t xml:space="preserve"> is research done by </w:t>
      </w:r>
      <w:r w:rsidR="005F0CCB">
        <w:rPr>
          <w:noProof/>
          <w:lang w:eastAsia="en-GB"/>
        </w:rPr>
        <w:t>Deaf</w:t>
      </w:r>
      <w:r w:rsidR="00C35495">
        <w:rPr>
          <w:noProof/>
          <w:lang w:eastAsia="en-GB"/>
        </w:rPr>
        <w:t xml:space="preserve"> peo</w:t>
      </w:r>
      <w:r w:rsidR="00093671">
        <w:rPr>
          <w:noProof/>
          <w:lang w:eastAsia="en-GB"/>
        </w:rPr>
        <w:t xml:space="preserve">ple for </w:t>
      </w:r>
      <w:r w:rsidR="005F0CCB">
        <w:rPr>
          <w:noProof/>
          <w:lang w:eastAsia="en-GB"/>
        </w:rPr>
        <w:t>Deaf</w:t>
      </w:r>
      <w:r w:rsidR="00D2028C">
        <w:rPr>
          <w:noProof/>
          <w:lang w:eastAsia="en-GB"/>
        </w:rPr>
        <w:t xml:space="preserve"> people</w:t>
      </w:r>
      <w:r w:rsidR="000E681C" w:rsidRPr="000E681C">
        <w:rPr>
          <w:noProof/>
          <w:lang w:eastAsia="en-GB"/>
        </w:rPr>
        <w:t>.</w:t>
      </w:r>
      <w:r w:rsidR="00803A44">
        <w:rPr>
          <w:noProof/>
          <w:lang w:eastAsia="en-GB"/>
        </w:rPr>
        <w:t xml:space="preserve"> </w:t>
      </w:r>
      <w:r w:rsidR="00093671">
        <w:rPr>
          <w:noProof/>
          <w:lang w:eastAsia="en-GB"/>
        </w:rPr>
        <w:t>This is what makes this</w:t>
      </w:r>
      <w:r w:rsidR="00D061CD">
        <w:rPr>
          <w:noProof/>
          <w:lang w:eastAsia="en-GB"/>
        </w:rPr>
        <w:t xml:space="preserve"> website unique, spec</w:t>
      </w:r>
      <w:r w:rsidR="006978DA">
        <w:rPr>
          <w:noProof/>
          <w:lang w:eastAsia="en-GB"/>
        </w:rPr>
        <w:t>ial and different to others tha</w:t>
      </w:r>
      <w:r w:rsidR="00D061CD">
        <w:rPr>
          <w:noProof/>
          <w:lang w:eastAsia="en-GB"/>
        </w:rPr>
        <w:t xml:space="preserve">t are on the market.  </w:t>
      </w:r>
      <w:r w:rsidR="00357FD1" w:rsidRPr="00357FD1">
        <w:rPr>
          <w:noProof/>
          <w:lang w:eastAsia="en-GB"/>
        </w:rPr>
        <w:t xml:space="preserve">Hearing people have always decided what was in the best interests of </w:t>
      </w:r>
      <w:r w:rsidR="005F0CCB">
        <w:rPr>
          <w:noProof/>
          <w:lang w:eastAsia="en-GB"/>
        </w:rPr>
        <w:t>Deaf</w:t>
      </w:r>
      <w:r w:rsidR="00357FD1" w:rsidRPr="00357FD1">
        <w:rPr>
          <w:noProof/>
          <w:lang w:eastAsia="en-GB"/>
        </w:rPr>
        <w:t xml:space="preserve"> people which</w:t>
      </w:r>
      <w:r w:rsidR="00803A44">
        <w:rPr>
          <w:noProof/>
          <w:lang w:eastAsia="en-GB"/>
        </w:rPr>
        <w:t xml:space="preserve"> they thought was to be taught au</w:t>
      </w:r>
      <w:r w:rsidR="00357FD1" w:rsidRPr="00357FD1">
        <w:rPr>
          <w:noProof/>
          <w:lang w:eastAsia="en-GB"/>
        </w:rPr>
        <w:t xml:space="preserve">rally to access the hearing world. Tactics to stop </w:t>
      </w:r>
      <w:r w:rsidR="005F0CCB">
        <w:rPr>
          <w:noProof/>
          <w:lang w:eastAsia="en-GB"/>
        </w:rPr>
        <w:t>Deaf</w:t>
      </w:r>
      <w:r w:rsidR="00357FD1" w:rsidRPr="00357FD1">
        <w:rPr>
          <w:noProof/>
          <w:lang w:eastAsia="en-GB"/>
        </w:rPr>
        <w:t xml:space="preserve"> people signing was punishment if they were seen to use sign language at school</w:t>
      </w:r>
      <w:r w:rsidR="00352083">
        <w:rPr>
          <w:noProof/>
          <w:lang w:eastAsia="en-GB"/>
        </w:rPr>
        <w:t xml:space="preserve">. </w:t>
      </w:r>
      <w:r w:rsidR="009F6641">
        <w:rPr>
          <w:noProof/>
          <w:color w:val="FF0000"/>
          <w:lang w:eastAsia="en-GB"/>
        </w:rPr>
        <w:t xml:space="preserve"> </w:t>
      </w:r>
    </w:p>
    <w:p w14:paraId="2889EC43" w14:textId="7BE3FDEA" w:rsidR="005E6114" w:rsidRDefault="00E82C47" w:rsidP="00065993">
      <w:pPr>
        <w:rPr>
          <w:noProof/>
          <w:lang w:eastAsia="en-GB"/>
        </w:rPr>
      </w:pPr>
      <w:r w:rsidRPr="00E82C47">
        <w:rPr>
          <w:noProof/>
          <w:lang w:eastAsia="en-GB"/>
        </w:rPr>
        <w:t xml:space="preserve">Historically, most </w:t>
      </w:r>
      <w:r w:rsidR="005F0CCB">
        <w:rPr>
          <w:noProof/>
          <w:lang w:eastAsia="en-GB"/>
        </w:rPr>
        <w:t>Deaf</w:t>
      </w:r>
      <w:r w:rsidRPr="00E82C47">
        <w:rPr>
          <w:noProof/>
          <w:lang w:eastAsia="en-GB"/>
        </w:rPr>
        <w:t xml:space="preserve"> people have naturally signed as a way of communication. The theory that </w:t>
      </w:r>
      <w:r w:rsidR="005F0CCB">
        <w:rPr>
          <w:noProof/>
          <w:lang w:eastAsia="en-GB"/>
        </w:rPr>
        <w:t>Deaf</w:t>
      </w:r>
      <w:r w:rsidRPr="00E82C47">
        <w:rPr>
          <w:noProof/>
          <w:lang w:eastAsia="en-GB"/>
        </w:rPr>
        <w:t xml:space="preserve"> people can ‘lip read’ is a myth. Hearing people have always tried to somehow be superior in the ‘best’ ways of communicating – relevant only in the hearing world. </w:t>
      </w:r>
      <w:r>
        <w:rPr>
          <w:noProof/>
          <w:lang w:eastAsia="en-GB"/>
        </w:rPr>
        <w:t xml:space="preserve"> </w:t>
      </w:r>
      <w:r w:rsidR="00503729">
        <w:rPr>
          <w:noProof/>
          <w:lang w:eastAsia="en-GB"/>
        </w:rPr>
        <w:t xml:space="preserve">This is why this project is different as being </w:t>
      </w:r>
      <w:r w:rsidR="00803A44">
        <w:rPr>
          <w:noProof/>
          <w:lang w:eastAsia="en-GB"/>
        </w:rPr>
        <w:t xml:space="preserve">a </w:t>
      </w:r>
      <w:r w:rsidR="005F0CCB">
        <w:rPr>
          <w:noProof/>
          <w:lang w:eastAsia="en-GB"/>
        </w:rPr>
        <w:t>Deaf</w:t>
      </w:r>
      <w:r w:rsidR="00C35495">
        <w:rPr>
          <w:noProof/>
          <w:lang w:eastAsia="en-GB"/>
        </w:rPr>
        <w:t xml:space="preserve"> man </w:t>
      </w:r>
      <w:r w:rsidR="00503729">
        <w:rPr>
          <w:noProof/>
          <w:lang w:eastAsia="en-GB"/>
        </w:rPr>
        <w:t xml:space="preserve">myself </w:t>
      </w:r>
      <w:r w:rsidR="00C35495">
        <w:rPr>
          <w:noProof/>
          <w:lang w:eastAsia="en-GB"/>
        </w:rPr>
        <w:t xml:space="preserve">creating </w:t>
      </w:r>
      <w:r w:rsidR="00803A44">
        <w:rPr>
          <w:noProof/>
          <w:lang w:eastAsia="en-GB"/>
        </w:rPr>
        <w:t xml:space="preserve">a website for </w:t>
      </w:r>
      <w:r w:rsidR="005F0CCB">
        <w:rPr>
          <w:noProof/>
          <w:lang w:eastAsia="en-GB"/>
        </w:rPr>
        <w:t>Deaf</w:t>
      </w:r>
      <w:r w:rsidR="00D2028C">
        <w:rPr>
          <w:noProof/>
          <w:lang w:eastAsia="en-GB"/>
        </w:rPr>
        <w:t xml:space="preserve"> people </w:t>
      </w:r>
      <w:r w:rsidR="00E662D7">
        <w:rPr>
          <w:noProof/>
          <w:lang w:eastAsia="en-GB"/>
        </w:rPr>
        <w:t xml:space="preserve">means using </w:t>
      </w:r>
      <w:r w:rsidR="00C35495">
        <w:rPr>
          <w:noProof/>
          <w:lang w:eastAsia="en-GB"/>
        </w:rPr>
        <w:t xml:space="preserve">my own </w:t>
      </w:r>
      <w:r w:rsidR="00D2028C">
        <w:rPr>
          <w:noProof/>
          <w:lang w:eastAsia="en-GB"/>
        </w:rPr>
        <w:t xml:space="preserve">personal </w:t>
      </w:r>
      <w:r w:rsidR="00C35495">
        <w:rPr>
          <w:noProof/>
          <w:lang w:eastAsia="en-GB"/>
        </w:rPr>
        <w:t>experience</w:t>
      </w:r>
      <w:r w:rsidR="00D2028C">
        <w:rPr>
          <w:noProof/>
          <w:lang w:eastAsia="en-GB"/>
        </w:rPr>
        <w:t>s</w:t>
      </w:r>
      <w:r w:rsidR="00C35495">
        <w:rPr>
          <w:noProof/>
          <w:lang w:eastAsia="en-GB"/>
        </w:rPr>
        <w:t xml:space="preserve"> i</w:t>
      </w:r>
      <w:r w:rsidR="00D2028C">
        <w:rPr>
          <w:noProof/>
          <w:lang w:eastAsia="en-GB"/>
        </w:rPr>
        <w:t>n using websites</w:t>
      </w:r>
      <w:r w:rsidR="00C35495">
        <w:rPr>
          <w:noProof/>
          <w:lang w:eastAsia="en-GB"/>
        </w:rPr>
        <w:t xml:space="preserve"> to find events, subtitled film releases or</w:t>
      </w:r>
      <w:r w:rsidR="0007539B">
        <w:rPr>
          <w:noProof/>
          <w:lang w:eastAsia="en-GB"/>
        </w:rPr>
        <w:t xml:space="preserve"> booking an interpreter. What became clear</w:t>
      </w:r>
      <w:r w:rsidR="00C35495">
        <w:rPr>
          <w:noProof/>
          <w:lang w:eastAsia="en-GB"/>
        </w:rPr>
        <w:t xml:space="preserve"> from this is that there is a huge lack of appropriatel</w:t>
      </w:r>
      <w:r w:rsidR="00803A44">
        <w:rPr>
          <w:noProof/>
          <w:lang w:eastAsia="en-GB"/>
        </w:rPr>
        <w:t>y tim</w:t>
      </w:r>
      <w:r w:rsidR="00D53C7F">
        <w:rPr>
          <w:noProof/>
          <w:lang w:eastAsia="en-GB"/>
        </w:rPr>
        <w:t>ed subtitled performances and no</w:t>
      </w:r>
      <w:r w:rsidR="00803A44">
        <w:rPr>
          <w:noProof/>
          <w:lang w:eastAsia="en-GB"/>
        </w:rPr>
        <w:t xml:space="preserve"> </w:t>
      </w:r>
      <w:r w:rsidR="00D53C7F">
        <w:rPr>
          <w:noProof/>
          <w:lang w:eastAsia="en-GB"/>
        </w:rPr>
        <w:t xml:space="preserve">quick and </w:t>
      </w:r>
      <w:r w:rsidR="00803A44">
        <w:rPr>
          <w:noProof/>
          <w:lang w:eastAsia="en-GB"/>
        </w:rPr>
        <w:t>easy way to search where they are being shown.</w:t>
      </w:r>
    </w:p>
    <w:p w14:paraId="2889EC44" w14:textId="7089C1A4" w:rsidR="00C35495" w:rsidRDefault="00065993" w:rsidP="00C35495">
      <w:pPr>
        <w:rPr>
          <w:noProof/>
          <w:lang w:eastAsia="en-GB"/>
        </w:rPr>
      </w:pPr>
      <w:r w:rsidRPr="00065993">
        <w:rPr>
          <w:noProof/>
          <w:lang w:eastAsia="en-GB"/>
        </w:rPr>
        <w:t xml:space="preserve">The lessons learnt from the literature review findings is that </w:t>
      </w:r>
      <w:r w:rsidR="00D53C7F">
        <w:rPr>
          <w:noProof/>
          <w:lang w:eastAsia="en-GB"/>
        </w:rPr>
        <w:t xml:space="preserve">many </w:t>
      </w:r>
      <w:r w:rsidR="005F0CCB">
        <w:rPr>
          <w:noProof/>
          <w:lang w:eastAsia="en-GB"/>
        </w:rPr>
        <w:t>Deaf</w:t>
      </w:r>
      <w:r w:rsidRPr="00065993">
        <w:rPr>
          <w:noProof/>
          <w:lang w:eastAsia="en-GB"/>
        </w:rPr>
        <w:t xml:space="preserve"> people due to inconvenience of wrong informa</w:t>
      </w:r>
      <w:r w:rsidR="00D53C7F">
        <w:rPr>
          <w:noProof/>
          <w:lang w:eastAsia="en-GB"/>
        </w:rPr>
        <w:t xml:space="preserve">tion and websites that are not </w:t>
      </w:r>
      <w:r w:rsidR="005F0CCB">
        <w:rPr>
          <w:noProof/>
          <w:lang w:eastAsia="en-GB"/>
        </w:rPr>
        <w:t>Deaf</w:t>
      </w:r>
      <w:r w:rsidR="00D53C7F">
        <w:rPr>
          <w:noProof/>
          <w:lang w:eastAsia="en-GB"/>
        </w:rPr>
        <w:t xml:space="preserve"> aware, download at home and many do</w:t>
      </w:r>
      <w:r w:rsidRPr="00065993">
        <w:rPr>
          <w:noProof/>
          <w:lang w:eastAsia="en-GB"/>
        </w:rPr>
        <w:t xml:space="preserve"> not go to the cine</w:t>
      </w:r>
      <w:r w:rsidR="00D53C7F">
        <w:rPr>
          <w:noProof/>
          <w:lang w:eastAsia="en-GB"/>
        </w:rPr>
        <w:t xml:space="preserve">ma at all. This is sad, </w:t>
      </w:r>
      <w:r w:rsidRPr="00065993">
        <w:rPr>
          <w:noProof/>
          <w:lang w:eastAsia="en-GB"/>
        </w:rPr>
        <w:t>as we all know cinema, film, popular culture and talking about these things is a huge part of growing up.</w:t>
      </w:r>
      <w:r w:rsidR="009A780D">
        <w:rPr>
          <w:noProof/>
          <w:lang w:eastAsia="en-GB"/>
        </w:rPr>
        <w:t xml:space="preserve"> </w:t>
      </w:r>
      <w:r w:rsidR="005F0CCB">
        <w:rPr>
          <w:noProof/>
          <w:lang w:eastAsia="en-GB"/>
        </w:rPr>
        <w:t>Deaf</w:t>
      </w:r>
      <w:r w:rsidRPr="00065993">
        <w:rPr>
          <w:noProof/>
          <w:lang w:eastAsia="en-GB"/>
        </w:rPr>
        <w:t xml:space="preserve"> people due to lack of</w:t>
      </w:r>
      <w:r w:rsidR="009A780D">
        <w:rPr>
          <w:noProof/>
          <w:lang w:eastAsia="en-GB"/>
        </w:rPr>
        <w:t xml:space="preserve"> access are missing out on this,</w:t>
      </w:r>
      <w:r w:rsidR="00B0775B">
        <w:rPr>
          <w:noProof/>
          <w:lang w:eastAsia="en-GB"/>
        </w:rPr>
        <w:t xml:space="preserve"> </w:t>
      </w:r>
      <w:r w:rsidR="009A780D">
        <w:rPr>
          <w:noProof/>
          <w:lang w:eastAsia="en-GB"/>
        </w:rPr>
        <w:t>through extensive</w:t>
      </w:r>
      <w:r w:rsidR="00B0775B" w:rsidRPr="00B0775B">
        <w:rPr>
          <w:noProof/>
          <w:lang w:eastAsia="en-GB"/>
        </w:rPr>
        <w:t xml:space="preserve"> r</w:t>
      </w:r>
      <w:r w:rsidR="009A780D">
        <w:rPr>
          <w:noProof/>
          <w:lang w:eastAsia="en-GB"/>
        </w:rPr>
        <w:t>eading around this topic it was discovered</w:t>
      </w:r>
      <w:r w:rsidR="00B0775B" w:rsidRPr="00B0775B">
        <w:rPr>
          <w:noProof/>
          <w:lang w:eastAsia="en-GB"/>
        </w:rPr>
        <w:t xml:space="preserve"> that</w:t>
      </w:r>
      <w:r w:rsidR="009A780D">
        <w:rPr>
          <w:noProof/>
          <w:lang w:eastAsia="en-GB"/>
        </w:rPr>
        <w:t xml:space="preserve"> this is what is happening. This is why being a </w:t>
      </w:r>
      <w:r w:rsidR="005F0CCB">
        <w:rPr>
          <w:noProof/>
          <w:lang w:eastAsia="en-GB"/>
        </w:rPr>
        <w:t>Deaf</w:t>
      </w:r>
      <w:r w:rsidR="00B0775B" w:rsidRPr="00B0775B">
        <w:rPr>
          <w:noProof/>
          <w:lang w:eastAsia="en-GB"/>
        </w:rPr>
        <w:t xml:space="preserve"> man myself contributes to being a good candidate for creating a website such as this.</w:t>
      </w:r>
    </w:p>
    <w:p w14:paraId="2889EC50" w14:textId="77777777" w:rsidR="00A71E82" w:rsidRDefault="00C00EEA" w:rsidP="00A71E82">
      <w:pPr>
        <w:pStyle w:val="Heading2"/>
      </w:pPr>
      <w:bookmarkStart w:id="11" w:name="_Toc512843571"/>
      <w:r>
        <w:t>Subtitled Cinema</w:t>
      </w:r>
      <w:bookmarkEnd w:id="11"/>
    </w:p>
    <w:p w14:paraId="2889EC51" w14:textId="3923F4E8" w:rsidR="000C4580" w:rsidRDefault="00A81963" w:rsidP="00C00EEA">
      <w:pPr>
        <w:rPr>
          <w:lang w:val="en-GB"/>
        </w:rPr>
      </w:pPr>
      <w:r>
        <w:rPr>
          <w:lang w:val="en-GB"/>
        </w:rPr>
        <w:t xml:space="preserve">Subtitled cinema and events are crucial for </w:t>
      </w:r>
      <w:r w:rsidR="005F0CCB">
        <w:rPr>
          <w:lang w:val="en-GB"/>
        </w:rPr>
        <w:t>Deaf</w:t>
      </w:r>
      <w:r>
        <w:rPr>
          <w:lang w:val="en-GB"/>
        </w:rPr>
        <w:t xml:space="preserve"> people. </w:t>
      </w:r>
      <w:r w:rsidR="005F0CCB">
        <w:rPr>
          <w:lang w:val="en-GB"/>
        </w:rPr>
        <w:t>Deaf</w:t>
      </w:r>
      <w:r>
        <w:rPr>
          <w:lang w:val="en-GB"/>
        </w:rPr>
        <w:t xml:space="preserve"> people have always responded immediately to new technology as it has always been a way to help with their communication needs. Subtitles, not just at the cinema but on </w:t>
      </w:r>
      <w:r w:rsidR="00673275">
        <w:rPr>
          <w:lang w:val="en-GB"/>
        </w:rPr>
        <w:t>TV, internet, YouT</w:t>
      </w:r>
      <w:r>
        <w:rPr>
          <w:lang w:val="en-GB"/>
        </w:rPr>
        <w:t xml:space="preserve">ube and </w:t>
      </w:r>
      <w:r w:rsidR="00A23448">
        <w:rPr>
          <w:lang w:val="en-GB"/>
        </w:rPr>
        <w:t xml:space="preserve">public service announcements are very important if </w:t>
      </w:r>
      <w:r w:rsidR="005F0CCB">
        <w:rPr>
          <w:lang w:val="en-GB"/>
        </w:rPr>
        <w:t>Deaf</w:t>
      </w:r>
      <w:r w:rsidR="00A23448">
        <w:rPr>
          <w:lang w:val="en-GB"/>
        </w:rPr>
        <w:t xml:space="preserve"> people are to take any enjoyment or information from the spoken word.</w:t>
      </w:r>
    </w:p>
    <w:p w14:paraId="0C317F3A" w14:textId="025B637D" w:rsidR="001253FE" w:rsidRPr="00EB101B" w:rsidRDefault="000C4580" w:rsidP="00130FAB">
      <w:r w:rsidRPr="000C4580">
        <w:rPr>
          <w:lang w:val="en-GB"/>
        </w:rPr>
        <w:t>“Common outings amongst young people are pop concerts, nightclubs, theatre, comedy and music. I accepted a long time ago, that they won’t be available or suitable for me, which severely restricts my social inclusion. Other activities, depending on each circumstance are possible, but only with the right support or adaptatio</w:t>
      </w:r>
      <w:r w:rsidR="00CE363E">
        <w:rPr>
          <w:lang w:val="en-GB"/>
        </w:rPr>
        <w:t xml:space="preserve">n…. </w:t>
      </w:r>
      <w:r w:rsidRPr="000C4580">
        <w:rPr>
          <w:lang w:val="en-GB"/>
        </w:rPr>
        <w:t xml:space="preserve">Going to the cinema for most people is a common social outing to enjoy with family and friends. Until I was 18, I had only been to the cinema two or three times. </w:t>
      </w:r>
      <w:r w:rsidRPr="00CA57A3">
        <w:rPr>
          <w:lang w:val="en-GB"/>
        </w:rPr>
        <w:t xml:space="preserve">Seeing the latest film release or most talked about movie was something my family has always accepted as almost impossible because of the lack of subtitled screenings.” </w:t>
      </w:r>
      <w:r w:rsidR="00130FAB" w:rsidRPr="00CA57A3">
        <w:rPr>
          <w:i/>
        </w:rPr>
        <w:t>Subtitled Cinema and Me.</w:t>
      </w:r>
      <w:r w:rsidR="00130FAB" w:rsidRPr="00CA57A3">
        <w:t xml:space="preserve"> Available at https://</w:t>
      </w:r>
      <w:r w:rsidR="005F0CCB" w:rsidRPr="00CA57A3">
        <w:t>Deaf</w:t>
      </w:r>
      <w:r w:rsidR="00130FAB" w:rsidRPr="00CA57A3">
        <w:t xml:space="preserve">unity.org/article-interview/subtitled-cinema-me/ </w:t>
      </w:r>
      <w:r w:rsidR="00130FAB" w:rsidRPr="00CA57A3">
        <w:rPr>
          <w:rStyle w:val="Hyperlink"/>
          <w:color w:val="auto"/>
          <w:u w:val="none"/>
        </w:rPr>
        <w:t>(Accessed 9 April 2018)</w:t>
      </w:r>
    </w:p>
    <w:p w14:paraId="2889EC53" w14:textId="77777777" w:rsidR="00B17A61" w:rsidRDefault="00B17A61" w:rsidP="00C00EEA">
      <w:pPr>
        <w:rPr>
          <w:lang w:val="en-GB"/>
        </w:rPr>
      </w:pPr>
      <w:r>
        <w:rPr>
          <w:lang w:val="en-GB"/>
        </w:rPr>
        <w:t>Imagine not being able to hear anything, activities that hearing people take for granted</w:t>
      </w:r>
      <w:r w:rsidR="00BB0EC5">
        <w:rPr>
          <w:lang w:val="en-GB"/>
        </w:rPr>
        <w:t>; Music, theatre, opera, Disco’</w:t>
      </w:r>
      <w:r w:rsidR="00206C13">
        <w:rPr>
          <w:lang w:val="en-GB"/>
        </w:rPr>
        <w:t>s, clubs, human interaction on a social, educational or medical level.</w:t>
      </w:r>
    </w:p>
    <w:p w14:paraId="2889EC54" w14:textId="16327277" w:rsidR="00DD0D92" w:rsidRDefault="00206C13" w:rsidP="00C00EEA">
      <w:pPr>
        <w:rPr>
          <w:lang w:val="en-GB"/>
        </w:rPr>
      </w:pPr>
      <w:r>
        <w:rPr>
          <w:lang w:val="en-GB"/>
        </w:rPr>
        <w:t xml:space="preserve">Not being able to hear about what people are laughing about, not understanding what drug a doctor is prescribing </w:t>
      </w:r>
      <w:r w:rsidR="00D94D83">
        <w:rPr>
          <w:lang w:val="en-GB"/>
        </w:rPr>
        <w:t xml:space="preserve">for you. </w:t>
      </w:r>
      <w:r w:rsidR="005F0CCB">
        <w:rPr>
          <w:lang w:val="en-GB"/>
        </w:rPr>
        <w:t>Deaf</w:t>
      </w:r>
      <w:r w:rsidR="00D94D83">
        <w:rPr>
          <w:lang w:val="en-GB"/>
        </w:rPr>
        <w:t xml:space="preserve"> people rely on subtitles as there is still not a lot of access with sign language or interpreters plus </w:t>
      </w:r>
      <w:r w:rsidR="005F0CCB">
        <w:rPr>
          <w:lang w:val="en-GB"/>
        </w:rPr>
        <w:t>Deaf</w:t>
      </w:r>
      <w:r w:rsidR="00955EE8">
        <w:rPr>
          <w:lang w:val="en-GB"/>
        </w:rPr>
        <w:t xml:space="preserve"> people are only allowed a ‘budget’ for these things.</w:t>
      </w:r>
      <w:r w:rsidR="00917F24">
        <w:rPr>
          <w:lang w:val="en-GB"/>
        </w:rPr>
        <w:t xml:space="preserve"> </w:t>
      </w:r>
      <w:r w:rsidR="005511ED">
        <w:rPr>
          <w:lang w:val="en-GB"/>
        </w:rPr>
        <w:t xml:space="preserve">Imagine having to </w:t>
      </w:r>
      <w:r w:rsidR="00C70C87">
        <w:rPr>
          <w:lang w:val="en-GB"/>
        </w:rPr>
        <w:t xml:space="preserve">decide whether to use your budget to go to a medical appointment or your child’s parents evening, interpreters are expensive and these are choices that </w:t>
      </w:r>
      <w:r w:rsidR="005F0CCB">
        <w:rPr>
          <w:lang w:val="en-GB"/>
        </w:rPr>
        <w:t>Deaf</w:t>
      </w:r>
      <w:r w:rsidR="00C70C87">
        <w:rPr>
          <w:lang w:val="en-GB"/>
        </w:rPr>
        <w:t xml:space="preserve"> people have to make that </w:t>
      </w:r>
      <w:r w:rsidR="00DD0D92">
        <w:rPr>
          <w:lang w:val="en-GB"/>
        </w:rPr>
        <w:t>hearing people will never understand.</w:t>
      </w:r>
      <w:r w:rsidR="00CE363E">
        <w:rPr>
          <w:lang w:val="en-GB"/>
        </w:rPr>
        <w:t xml:space="preserve"> </w:t>
      </w:r>
      <w:r w:rsidR="00DD0D92">
        <w:rPr>
          <w:lang w:val="en-GB"/>
        </w:rPr>
        <w:t>Subtitles mean mo</w:t>
      </w:r>
      <w:r w:rsidR="00A834ED">
        <w:rPr>
          <w:lang w:val="en-GB"/>
        </w:rPr>
        <w:t xml:space="preserve">st </w:t>
      </w:r>
      <w:r w:rsidR="005F0CCB">
        <w:rPr>
          <w:lang w:val="en-GB"/>
        </w:rPr>
        <w:t>Deaf</w:t>
      </w:r>
      <w:r w:rsidR="00A834ED">
        <w:rPr>
          <w:lang w:val="en-GB"/>
        </w:rPr>
        <w:t xml:space="preserve"> people can understand the spoken word independently without having to use another human being to do so.</w:t>
      </w:r>
      <w:r w:rsidR="000F5641">
        <w:rPr>
          <w:lang w:val="en-GB"/>
        </w:rPr>
        <w:t xml:space="preserve"> </w:t>
      </w:r>
    </w:p>
    <w:p w14:paraId="2889EC56" w14:textId="3641463C" w:rsidR="004825FD" w:rsidRDefault="005F0CCB" w:rsidP="00C00EEA">
      <w:pPr>
        <w:rPr>
          <w:lang w:val="en-GB"/>
        </w:rPr>
      </w:pPr>
      <w:r>
        <w:rPr>
          <w:lang w:val="en-GB"/>
        </w:rPr>
        <w:lastRenderedPageBreak/>
        <w:t>Deaf</w:t>
      </w:r>
      <w:r w:rsidR="00CE363E">
        <w:rPr>
          <w:lang w:val="en-GB"/>
        </w:rPr>
        <w:t xml:space="preserve"> people use interpreters when there are no subtitles. An interpreter translates sign language to spoken word and spoken word to sign. They are used in all situations a </w:t>
      </w:r>
      <w:r>
        <w:rPr>
          <w:lang w:val="en-GB"/>
        </w:rPr>
        <w:t>Deaf</w:t>
      </w:r>
      <w:r w:rsidR="00CE363E">
        <w:rPr>
          <w:lang w:val="en-GB"/>
        </w:rPr>
        <w:t xml:space="preserve"> person may need for communication purposes For example Education, business meetings, work place, Doctors, Dentist</w:t>
      </w:r>
      <w:r w:rsidR="009D426B">
        <w:rPr>
          <w:lang w:val="en-GB"/>
        </w:rPr>
        <w:t xml:space="preserve"> and any other social scenarios. </w:t>
      </w:r>
      <w:r w:rsidR="00A834ED">
        <w:rPr>
          <w:lang w:val="en-GB"/>
        </w:rPr>
        <w:t xml:space="preserve">Sometimes </w:t>
      </w:r>
      <w:r>
        <w:rPr>
          <w:lang w:val="en-GB"/>
        </w:rPr>
        <w:t>Deaf</w:t>
      </w:r>
      <w:r w:rsidR="00A834ED">
        <w:rPr>
          <w:lang w:val="en-GB"/>
        </w:rPr>
        <w:t xml:space="preserve"> people would like to be on their own and not have another person sitting with them on every occasion. Imagine as a hearing person having to cope w</w:t>
      </w:r>
      <w:r w:rsidR="009D426B">
        <w:rPr>
          <w:lang w:val="en-GB"/>
        </w:rPr>
        <w:t>ith this every day in your work,</w:t>
      </w:r>
      <w:r w:rsidR="00A834ED">
        <w:rPr>
          <w:lang w:val="en-GB"/>
        </w:rPr>
        <w:t xml:space="preserve"> college life or confidentia</w:t>
      </w:r>
      <w:r w:rsidR="009D426B">
        <w:rPr>
          <w:lang w:val="en-GB"/>
        </w:rPr>
        <w:t>l appointments.</w:t>
      </w:r>
      <w:r w:rsidR="00A834ED">
        <w:rPr>
          <w:lang w:val="en-GB"/>
        </w:rPr>
        <w:t xml:space="preserve"> </w:t>
      </w:r>
      <w:r w:rsidR="00CF3FB4">
        <w:rPr>
          <w:lang w:val="en-GB"/>
        </w:rPr>
        <w:t>Subtitles allow an element of privacy into their lives wit</w:t>
      </w:r>
      <w:r w:rsidR="009D426B">
        <w:rPr>
          <w:lang w:val="en-GB"/>
        </w:rPr>
        <w:t>hout relying on another person.</w:t>
      </w:r>
      <w:r w:rsidR="00482CA9">
        <w:rPr>
          <w:lang w:val="en-GB"/>
        </w:rPr>
        <w:t xml:space="preserve">  </w:t>
      </w:r>
    </w:p>
    <w:p w14:paraId="2889EC58" w14:textId="0D30B8A0" w:rsidR="00623365" w:rsidRDefault="00065993" w:rsidP="00065993">
      <w:pPr>
        <w:rPr>
          <w:lang w:val="en-GB"/>
        </w:rPr>
      </w:pPr>
      <w:r w:rsidRPr="00065993">
        <w:rPr>
          <w:lang w:val="en-GB"/>
        </w:rPr>
        <w:t xml:space="preserve">Americans have found a solution through the use of ‘subtitled </w:t>
      </w:r>
      <w:r w:rsidR="009D426B">
        <w:rPr>
          <w:lang w:val="en-GB"/>
        </w:rPr>
        <w:t xml:space="preserve">glasses’ </w:t>
      </w:r>
      <w:r w:rsidR="009D426B" w:rsidRPr="00065993">
        <w:rPr>
          <w:lang w:val="en-GB"/>
        </w:rPr>
        <w:t>as</w:t>
      </w:r>
      <w:r w:rsidRPr="00065993">
        <w:rPr>
          <w:lang w:val="en-GB"/>
        </w:rPr>
        <w:t xml:space="preserve"> an alternativ</w:t>
      </w:r>
      <w:r w:rsidR="009D426B">
        <w:rPr>
          <w:lang w:val="en-GB"/>
        </w:rPr>
        <w:t xml:space="preserve">e to subtitles </w:t>
      </w:r>
      <w:r w:rsidRPr="00065993">
        <w:rPr>
          <w:lang w:val="en-GB"/>
        </w:rPr>
        <w:t>www.re</w:t>
      </w:r>
      <w:r w:rsidR="005F0CCB">
        <w:rPr>
          <w:lang w:val="en-GB"/>
        </w:rPr>
        <w:t>Deaf</w:t>
      </w:r>
      <w:r w:rsidRPr="00065993">
        <w:rPr>
          <w:lang w:val="en-GB"/>
        </w:rPr>
        <w:t>ined.com, also</w:t>
      </w:r>
      <w:r w:rsidR="009D426B">
        <w:rPr>
          <w:lang w:val="en-GB"/>
        </w:rPr>
        <w:t xml:space="preserve"> used are</w:t>
      </w:r>
      <w:r w:rsidRPr="00065993">
        <w:rPr>
          <w:lang w:val="en-GB"/>
        </w:rPr>
        <w:t xml:space="preserve"> voice recognition subtitles on films but as we know these mostly give the wrong words, due to voice recognition technology not being advanced enough. Through my literature review findings, a continuing theme is that access to the hearing world should be accessible to all.</w:t>
      </w:r>
    </w:p>
    <w:p w14:paraId="2889EC59" w14:textId="0309A476" w:rsidR="00EE6E3B" w:rsidRPr="00EE6E3B" w:rsidRDefault="00EE6E3B" w:rsidP="00EE6E3B">
      <w:pPr>
        <w:rPr>
          <w:lang w:val="en-GB"/>
        </w:rPr>
      </w:pPr>
      <w:r w:rsidRPr="00EE6E3B">
        <w:rPr>
          <w:lang w:val="en-GB"/>
        </w:rPr>
        <w:t xml:space="preserve">Here are some </w:t>
      </w:r>
      <w:r w:rsidR="005F0CCB">
        <w:rPr>
          <w:lang w:val="en-GB"/>
        </w:rPr>
        <w:t>Deaf</w:t>
      </w:r>
      <w:r w:rsidRPr="00EE6E3B">
        <w:rPr>
          <w:lang w:val="en-GB"/>
        </w:rPr>
        <w:t xml:space="preserve"> statistics</w:t>
      </w:r>
      <w:r w:rsidR="000F2FB0">
        <w:rPr>
          <w:lang w:val="en-GB"/>
        </w:rPr>
        <w:t>:</w:t>
      </w:r>
      <w:r w:rsidRPr="00EE6E3B">
        <w:rPr>
          <w:lang w:val="en-GB"/>
        </w:rPr>
        <w:t xml:space="preserve"> </w:t>
      </w:r>
    </w:p>
    <w:p w14:paraId="2889EC5C" w14:textId="5B982E6E" w:rsidR="00EE6E3B" w:rsidRPr="000F2FB0" w:rsidRDefault="00EE6E3B" w:rsidP="003255DF">
      <w:pPr>
        <w:pStyle w:val="BulletedList"/>
      </w:pPr>
      <w:r w:rsidRPr="000F2FB0">
        <w:t>Approximately 1 in every 1000 child is born with a hearing loss</w:t>
      </w:r>
    </w:p>
    <w:p w14:paraId="2889EC5D" w14:textId="515BA1EA" w:rsidR="00EE6E3B" w:rsidRPr="000F2FB0" w:rsidRDefault="00EE6E3B" w:rsidP="003255DF">
      <w:pPr>
        <w:pStyle w:val="BulletedList"/>
      </w:pPr>
      <w:r w:rsidRPr="000F2FB0">
        <w:t xml:space="preserve">90% of all </w:t>
      </w:r>
      <w:r w:rsidR="005F0CCB">
        <w:t>Deaf</w:t>
      </w:r>
      <w:r w:rsidRPr="000F2FB0">
        <w:t xml:space="preserve"> children are born to hearing parents</w:t>
      </w:r>
    </w:p>
    <w:p w14:paraId="2889EC5E" w14:textId="3E703DE2" w:rsidR="00EE6E3B" w:rsidRPr="000F2FB0" w:rsidRDefault="00EE6E3B" w:rsidP="003255DF">
      <w:pPr>
        <w:pStyle w:val="BulletedList"/>
      </w:pPr>
      <w:r w:rsidRPr="000F2FB0">
        <w:t xml:space="preserve">Many people who are born with a profound hearing loss form part of the </w:t>
      </w:r>
      <w:r w:rsidR="005F0CCB">
        <w:t>Deaf</w:t>
      </w:r>
      <w:r w:rsidRPr="000F2FB0">
        <w:t xml:space="preserve"> community.  They have their own distinctive language and culture.</w:t>
      </w:r>
    </w:p>
    <w:p w14:paraId="2889EC5F" w14:textId="505F9084" w:rsidR="00EE6E3B" w:rsidRDefault="00EE6E3B" w:rsidP="003255DF">
      <w:pPr>
        <w:pStyle w:val="BulletedList"/>
      </w:pPr>
      <w:r w:rsidRPr="000F2FB0">
        <w:t xml:space="preserve">There are 50.000 </w:t>
      </w:r>
      <w:r w:rsidR="005F0CCB">
        <w:t>Deaf</w:t>
      </w:r>
      <w:r w:rsidRPr="000F2FB0">
        <w:t xml:space="preserve"> BSL (British Sign Language) users in the UK</w:t>
      </w:r>
    </w:p>
    <w:p w14:paraId="2889EC60" w14:textId="0766AA36" w:rsidR="00EE6E3B" w:rsidRPr="00065993" w:rsidRDefault="00CA57A3" w:rsidP="00065993">
      <w:pPr>
        <w:rPr>
          <w:lang w:val="en-GB"/>
        </w:rPr>
      </w:pPr>
      <w:r>
        <w:t xml:space="preserve">(PDF) </w:t>
      </w:r>
      <w:hyperlink r:id="rId16" w:history="1">
        <w:r w:rsidR="000F2FB0" w:rsidRPr="00CA57A3">
          <w:rPr>
            <w:rStyle w:val="Hyperlink"/>
            <w:lang w:val="en-GB"/>
          </w:rPr>
          <w:t>https://www.disability.co.uk/sites/default/files/resources/UKStatistics%26Facts.pdf</w:t>
        </w:r>
      </w:hyperlink>
      <w:r w:rsidR="000F2FB0" w:rsidRPr="00CA57A3">
        <w:rPr>
          <w:lang w:val="en-GB"/>
        </w:rPr>
        <w:t xml:space="preserve"> </w:t>
      </w:r>
    </w:p>
    <w:p w14:paraId="2889EC62" w14:textId="5105D0E7" w:rsidR="004D6A13" w:rsidRDefault="00065993" w:rsidP="00065993">
      <w:pPr>
        <w:rPr>
          <w:lang w:val="en-GB"/>
        </w:rPr>
      </w:pPr>
      <w:r w:rsidRPr="00065993">
        <w:rPr>
          <w:lang w:val="en-GB"/>
        </w:rPr>
        <w:t xml:space="preserve">The UK cinema industry is currently investigating 'personal' subtitle solutions that could replace the limited number of separate, segregated, inconvenient shows with thousands of inclusive shows. In the USA, hundreds of cinemas are equipped with 'subtitle glasses'. In Australia, many are equipped with small, seat-mounted screens. These 'access' features are invisible to the rest of the audience. Only the wearer/user sees the subtitles. In theory, any show can also be a subtitled show, making all shows inclusive - accessible to customers with or without hearing loss. A 'personal' subtitle solution could help increase the weekly number of subtitled shows. </w:t>
      </w:r>
      <w:proofErr w:type="gramStart"/>
      <w:r w:rsidRPr="00065993">
        <w:rPr>
          <w:lang w:val="en-GB"/>
        </w:rPr>
        <w:t>F</w:t>
      </w:r>
      <w:r w:rsidR="002D72A9">
        <w:rPr>
          <w:lang w:val="en-GB"/>
        </w:rPr>
        <w:t>rom 1,200 to more than 50,000.</w:t>
      </w:r>
      <w:proofErr w:type="gramEnd"/>
      <w:r w:rsidR="002D72A9">
        <w:rPr>
          <w:lang w:val="en-GB"/>
        </w:rPr>
        <w:t xml:space="preserve"> </w:t>
      </w:r>
      <w:r w:rsidR="008E1AC8" w:rsidRPr="002D72A9">
        <w:rPr>
          <w:lang w:val="en-GB"/>
        </w:rPr>
        <w:t>http://www.yourlocalcinema.com/explanation.html</w:t>
      </w:r>
      <w:r w:rsidR="008E1AC8">
        <w:rPr>
          <w:lang w:val="en-GB"/>
        </w:rPr>
        <w:t xml:space="preserve"> (</w:t>
      </w:r>
      <w:r w:rsidRPr="00065993">
        <w:rPr>
          <w:lang w:val="en-GB"/>
        </w:rPr>
        <w:t>Accessed: 9 April 2018</w:t>
      </w:r>
      <w:r w:rsidR="008E1AC8">
        <w:rPr>
          <w:lang w:val="en-GB"/>
        </w:rPr>
        <w:t>)</w:t>
      </w:r>
    </w:p>
    <w:p w14:paraId="3185DBA2" w14:textId="479CD560" w:rsidR="008E1AC8" w:rsidRPr="00315B13" w:rsidRDefault="004D6A13" w:rsidP="008E1AC8">
      <w:pPr>
        <w:rPr>
          <w:rStyle w:val="Hyperlink"/>
          <w:color w:val="auto"/>
          <w:u w:val="none"/>
        </w:rPr>
      </w:pPr>
      <w:r w:rsidRPr="004D6A13">
        <w:t>The “</w:t>
      </w:r>
      <w:r w:rsidR="005F0CCB">
        <w:t>Deaf</w:t>
      </w:r>
      <w:r w:rsidRPr="004D6A13">
        <w:t xml:space="preserve"> World” or “</w:t>
      </w:r>
      <w:r w:rsidR="005F0CCB">
        <w:t>Deaf</w:t>
      </w:r>
      <w:r w:rsidRPr="004D6A13">
        <w:t xml:space="preserve"> Culture” as </w:t>
      </w:r>
      <w:r w:rsidR="005F0CCB">
        <w:t>Deaf</w:t>
      </w:r>
      <w:r w:rsidRPr="004D6A13">
        <w:t xml:space="preserve"> people often refer to themselves with a </w:t>
      </w:r>
      <w:r w:rsidR="00C04A26">
        <w:t xml:space="preserve">capital “D” do not see </w:t>
      </w:r>
      <w:r w:rsidR="005F0CCB">
        <w:t>Deaf</w:t>
      </w:r>
      <w:r w:rsidR="00C04A26">
        <w:t>ness</w:t>
      </w:r>
      <w:r w:rsidRPr="004D6A13">
        <w:t xml:space="preserve"> as a straight forward disability as most hearing people view </w:t>
      </w:r>
      <w:r w:rsidR="005F0CCB">
        <w:t>Deaf</w:t>
      </w:r>
      <w:r w:rsidRPr="004D6A13">
        <w:t xml:space="preserve">ness, but  simply as a different culture , or ethnic group if you like. </w:t>
      </w:r>
      <w:r w:rsidR="005F0CCB">
        <w:t>Deaf</w:t>
      </w:r>
      <w:r w:rsidRPr="004D6A13">
        <w:t xml:space="preserve">ness is a group of people who yes, are “different” </w:t>
      </w:r>
      <w:r w:rsidRPr="00CA57A3">
        <w:t xml:space="preserve">but who retain much the same wants, needs and access as a hearing person does, for example the same rights to cinema access.  The paper below describes this viewpoint and illustrates the overlap of hearing and </w:t>
      </w:r>
      <w:r w:rsidR="005F0CCB" w:rsidRPr="00CA57A3">
        <w:t>Deaf</w:t>
      </w:r>
      <w:r w:rsidRPr="00CA57A3">
        <w:t xml:space="preserve"> culture with a table that brilliantly illustrates this point.</w:t>
      </w:r>
      <w:r w:rsidR="000A27B5" w:rsidRPr="00CA57A3">
        <w:t xml:space="preserve"> </w:t>
      </w:r>
      <w:r w:rsidR="008E1AC8" w:rsidRPr="00CA57A3">
        <w:t xml:space="preserve">Harlan, L. (2005) </w:t>
      </w:r>
      <w:r w:rsidR="008E1AC8" w:rsidRPr="00CA57A3">
        <w:rPr>
          <w:i/>
        </w:rPr>
        <w:t xml:space="preserve">‘Ethnicity, Ethics and the </w:t>
      </w:r>
      <w:r w:rsidR="005F0CCB" w:rsidRPr="00CA57A3">
        <w:rPr>
          <w:i/>
        </w:rPr>
        <w:t>Deaf</w:t>
      </w:r>
      <w:r w:rsidR="008E1AC8" w:rsidRPr="00CA57A3">
        <w:rPr>
          <w:i/>
        </w:rPr>
        <w:t xml:space="preserve">-World’, The Journal of </w:t>
      </w:r>
      <w:r w:rsidR="005F0CCB" w:rsidRPr="00CA57A3">
        <w:rPr>
          <w:i/>
        </w:rPr>
        <w:t>Deaf</w:t>
      </w:r>
      <w:r w:rsidR="008E1AC8" w:rsidRPr="00CA57A3">
        <w:rPr>
          <w:i/>
        </w:rPr>
        <w:t xml:space="preserve"> Studies and </w:t>
      </w:r>
      <w:r w:rsidR="005F0CCB" w:rsidRPr="00CA57A3">
        <w:rPr>
          <w:i/>
        </w:rPr>
        <w:t>Deaf</w:t>
      </w:r>
      <w:r w:rsidR="008E1AC8" w:rsidRPr="00CA57A3">
        <w:rPr>
          <w:i/>
        </w:rPr>
        <w:t xml:space="preserve"> Education,</w:t>
      </w:r>
      <w:r w:rsidR="008E1AC8" w:rsidRPr="00CA57A3">
        <w:t xml:space="preserve"> Volume 10, Issue 3, (1 July 2005), pages 291-310.</w:t>
      </w:r>
    </w:p>
    <w:p w14:paraId="2889EC65" w14:textId="38416219" w:rsidR="004D6A13" w:rsidRDefault="00D22869" w:rsidP="004D6A13">
      <w:r w:rsidRPr="004D6A13">
        <w:rPr>
          <w:noProof/>
          <w:lang w:val="en-GB" w:eastAsia="en-GB" w:bidi="bn-BD"/>
        </w:rPr>
        <w:lastRenderedPageBreak/>
        <w:drawing>
          <wp:inline distT="0" distB="0" distL="0" distR="0" wp14:anchorId="2889EE2F" wp14:editId="5D171759">
            <wp:extent cx="5581650" cy="35623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t="7426"/>
                    <a:stretch/>
                  </pic:blipFill>
                  <pic:spPr bwMode="auto">
                    <a:xfrm>
                      <a:off x="0" y="0"/>
                      <a:ext cx="5581650" cy="3562350"/>
                    </a:xfrm>
                    <a:prstGeom prst="rect">
                      <a:avLst/>
                    </a:prstGeom>
                    <a:noFill/>
                    <a:ln>
                      <a:noFill/>
                    </a:ln>
                    <a:extLst>
                      <a:ext uri="{53640926-AAD7-44D8-BBD7-CCE9431645EC}">
                        <a14:shadowObscured xmlns:a14="http://schemas.microsoft.com/office/drawing/2010/main"/>
                      </a:ext>
                    </a:extLst>
                  </pic:spPr>
                </pic:pic>
              </a:graphicData>
            </a:graphic>
          </wp:inline>
        </w:drawing>
      </w:r>
    </w:p>
    <w:p w14:paraId="23777146" w14:textId="24F8C32A" w:rsidR="00D3131C" w:rsidRPr="004D6A13" w:rsidRDefault="005F0CCB" w:rsidP="00F528A7">
      <w:pPr>
        <w:pStyle w:val="Figure"/>
      </w:pPr>
      <w:bookmarkStart w:id="12" w:name="_Toc512843599"/>
      <w:r>
        <w:t>Deaf</w:t>
      </w:r>
      <w:r w:rsidR="00F528A7">
        <w:t xml:space="preserve"> World table 2 (</w:t>
      </w:r>
      <w:r w:rsidR="00F528A7" w:rsidRPr="004D6A13">
        <w:t>Ethnic</w:t>
      </w:r>
      <w:r w:rsidR="00F528A7">
        <w:t xml:space="preserve">ity, Ethics and the </w:t>
      </w:r>
      <w:r>
        <w:t>Deaf</w:t>
      </w:r>
      <w:r w:rsidR="00F528A7">
        <w:t>-World)</w:t>
      </w:r>
      <w:bookmarkEnd w:id="12"/>
    </w:p>
    <w:p w14:paraId="2889EC66" w14:textId="314238A4" w:rsidR="004825FD" w:rsidRPr="00392D4E" w:rsidRDefault="004D6A13" w:rsidP="00C00EEA">
      <w:r w:rsidRPr="004D6A13">
        <w:t xml:space="preserve">“Four reasons not to construe the </w:t>
      </w:r>
      <w:r w:rsidR="005F0CCB">
        <w:t>Deaf</w:t>
      </w:r>
      <w:r w:rsidRPr="004D6A13">
        <w:t xml:space="preserve">-World as a disability group are advanced: </w:t>
      </w:r>
      <w:r w:rsidR="005F0CCB">
        <w:t>Deaf</w:t>
      </w:r>
      <w:r w:rsidRPr="004D6A13">
        <w:t xml:space="preserve"> people themselves do not believe they have a disability; the disability construction brings with it needless medical and surgical risks for the </w:t>
      </w:r>
      <w:r w:rsidR="005F0CCB">
        <w:t>Deaf</w:t>
      </w:r>
      <w:r w:rsidRPr="004D6A13">
        <w:t xml:space="preserve"> child; it also endangers the future of the </w:t>
      </w:r>
      <w:r w:rsidR="005F0CCB">
        <w:t>Deaf</w:t>
      </w:r>
      <w:r w:rsidRPr="004D6A13">
        <w:t>-World; finally, the disability construction brings bad solutions to real problems because it is predicated on a misunderstanding. (Ethnic</w:t>
      </w:r>
      <w:r w:rsidR="00392D4E">
        <w:t xml:space="preserve">ity, Ethics and the </w:t>
      </w:r>
      <w:r w:rsidR="005F0CCB">
        <w:t>Deaf</w:t>
      </w:r>
      <w:r w:rsidR="00392D4E">
        <w:t>-World)</w:t>
      </w:r>
    </w:p>
    <w:p w14:paraId="2889EC67" w14:textId="59C43EE2" w:rsidR="00C00EEA" w:rsidRDefault="005F0CCB" w:rsidP="00C00EEA">
      <w:pPr>
        <w:pStyle w:val="Heading2"/>
      </w:pPr>
      <w:bookmarkStart w:id="13" w:name="_Toc512843572"/>
      <w:r>
        <w:t>Deaf</w:t>
      </w:r>
      <w:r w:rsidR="00460B1E">
        <w:t xml:space="preserve"> Services</w:t>
      </w:r>
      <w:bookmarkEnd w:id="13"/>
    </w:p>
    <w:p w14:paraId="2889EC68" w14:textId="73788B34" w:rsidR="00E728F7" w:rsidRPr="00E728F7" w:rsidRDefault="00A7678C" w:rsidP="00E728F7">
      <w:pPr>
        <w:rPr>
          <w:lang w:val="en-GB"/>
        </w:rPr>
      </w:pPr>
      <w:r w:rsidRPr="00A7678C">
        <w:rPr>
          <w:lang w:val="en-GB"/>
        </w:rPr>
        <w:t xml:space="preserve">In creating a website that provides quick and easy access to </w:t>
      </w:r>
      <w:r w:rsidR="00C04A26">
        <w:rPr>
          <w:lang w:val="en-GB"/>
        </w:rPr>
        <w:t xml:space="preserve">films FOR </w:t>
      </w:r>
      <w:r w:rsidR="005F0CCB">
        <w:rPr>
          <w:lang w:val="en-GB"/>
        </w:rPr>
        <w:t>Deaf</w:t>
      </w:r>
      <w:r w:rsidR="00C04A26">
        <w:rPr>
          <w:lang w:val="en-GB"/>
        </w:rPr>
        <w:t xml:space="preserve"> people created BY</w:t>
      </w:r>
      <w:r w:rsidRPr="00A7678C">
        <w:rPr>
          <w:lang w:val="en-GB"/>
        </w:rPr>
        <w:t xml:space="preserve"> a </w:t>
      </w:r>
      <w:r w:rsidR="005F0CCB">
        <w:rPr>
          <w:lang w:val="en-GB"/>
        </w:rPr>
        <w:t>Deaf</w:t>
      </w:r>
      <w:r w:rsidRPr="00A7678C">
        <w:rPr>
          <w:lang w:val="en-GB"/>
        </w:rPr>
        <w:t xml:space="preserve"> person who has experienced lack of such access provides </w:t>
      </w:r>
      <w:proofErr w:type="gramStart"/>
      <w:r w:rsidRPr="00A7678C">
        <w:rPr>
          <w:lang w:val="en-GB"/>
        </w:rPr>
        <w:t>a uniqueness</w:t>
      </w:r>
      <w:proofErr w:type="gramEnd"/>
      <w:r w:rsidRPr="00A7678C">
        <w:rPr>
          <w:lang w:val="en-GB"/>
        </w:rPr>
        <w:t xml:space="preserve"> to this project.  </w:t>
      </w:r>
    </w:p>
    <w:p w14:paraId="2889EC69" w14:textId="77777777" w:rsidR="00065993" w:rsidRPr="003E5825" w:rsidRDefault="00065993" w:rsidP="00065993">
      <w:r w:rsidRPr="003E5825">
        <w:t>Equality Act 2010 and Disability</w:t>
      </w:r>
    </w:p>
    <w:p w14:paraId="2889EC6C" w14:textId="0F392890" w:rsidR="00B0775B" w:rsidRPr="00CA57A3" w:rsidRDefault="00065993" w:rsidP="00065993">
      <w:pPr>
        <w:rPr>
          <w:i/>
        </w:rPr>
      </w:pPr>
      <w:r>
        <w:t xml:space="preserve">The first requirement is a requirement, where a provision, criterion or practice of A's puts a disabled person at a substantial disadvantage in relation to a relevant matter in comparison with persons who are not disabled, to take such steps as it is reasonable to have to take to avoid the </w:t>
      </w:r>
      <w:r w:rsidRPr="00CA57A3">
        <w:t>disadvantage.</w:t>
      </w:r>
      <w:r w:rsidR="00B2154C" w:rsidRPr="00CA57A3">
        <w:t xml:space="preserve"> Legislation.gov.uk (2010)</w:t>
      </w:r>
      <w:r w:rsidR="00B2154C" w:rsidRPr="00CA57A3">
        <w:rPr>
          <w:i/>
        </w:rPr>
        <w:t xml:space="preserve"> Equality</w:t>
      </w:r>
      <w:r w:rsidR="00513B24" w:rsidRPr="00CA57A3">
        <w:rPr>
          <w:i/>
        </w:rPr>
        <w:t xml:space="preserve"> </w:t>
      </w:r>
      <w:r w:rsidR="00B2154C" w:rsidRPr="00CA57A3">
        <w:rPr>
          <w:i/>
        </w:rPr>
        <w:t>Act</w:t>
      </w:r>
      <w:r w:rsidR="00513B24" w:rsidRPr="00CA57A3">
        <w:rPr>
          <w:i/>
        </w:rPr>
        <w:t xml:space="preserve"> </w:t>
      </w:r>
      <w:r w:rsidR="00B2154C" w:rsidRPr="00CA57A3">
        <w:rPr>
          <w:i/>
        </w:rPr>
        <w:t>2010</w:t>
      </w:r>
    </w:p>
    <w:p w14:paraId="5D32D306" w14:textId="63DC39B6" w:rsidR="006C1E3E" w:rsidRDefault="00B0775B" w:rsidP="00065993">
      <w:r w:rsidRPr="00CA57A3">
        <w:t xml:space="preserve">When I looked at the legislation or law for disabled access it stated that “Reasonable steps” must be taken to ensure </w:t>
      </w:r>
      <w:r w:rsidR="005F0CCB" w:rsidRPr="00CA57A3">
        <w:t>Deaf</w:t>
      </w:r>
      <w:r w:rsidRPr="00CA57A3">
        <w:t xml:space="preserve"> people are not at a “substantial disadvantage”. </w:t>
      </w:r>
      <w:r w:rsidR="006C1E3E" w:rsidRPr="00CA57A3">
        <w:t xml:space="preserve"> </w:t>
      </w:r>
      <w:r w:rsidR="006C1E3E" w:rsidRPr="00CA57A3">
        <w:rPr>
          <w:i/>
        </w:rPr>
        <w:t>Equality and Human Rights Commission</w:t>
      </w:r>
      <w:r w:rsidR="006C1E3E" w:rsidRPr="00CA57A3">
        <w:t xml:space="preserve"> Available at: </w:t>
      </w:r>
      <w:hyperlink r:id="rId18" w:history="1">
        <w:r w:rsidR="006C1E3E" w:rsidRPr="00CA57A3">
          <w:rPr>
            <w:rStyle w:val="Hyperlink"/>
          </w:rPr>
          <w:t>https://www.equalityhumanrights.com/en/multipage-guide/three-requirements-duty</w:t>
        </w:r>
      </w:hyperlink>
      <w:r w:rsidR="006C1E3E" w:rsidRPr="00CA57A3">
        <w:t xml:space="preserve">  </w:t>
      </w:r>
      <w:r w:rsidR="006C1E3E" w:rsidRPr="00CA57A3">
        <w:rPr>
          <w:rStyle w:val="Hyperlink"/>
          <w:color w:val="auto"/>
          <w:u w:val="none"/>
        </w:rPr>
        <w:t>(Accessed: 26 March 2018).</w:t>
      </w:r>
    </w:p>
    <w:p w14:paraId="18B102B3" w14:textId="77777777" w:rsidR="006C1E3E" w:rsidRDefault="006C1E3E">
      <w:pPr>
        <w:spacing w:before="0" w:after="0"/>
        <w:jc w:val="left"/>
      </w:pPr>
      <w:r>
        <w:br w:type="page"/>
      </w:r>
    </w:p>
    <w:p w14:paraId="2889EC6F" w14:textId="48F0F15D" w:rsidR="00071F89" w:rsidRDefault="00071F89" w:rsidP="00065993">
      <w:r>
        <w:lastRenderedPageBreak/>
        <w:t xml:space="preserve">The problem with most </w:t>
      </w:r>
      <w:r w:rsidR="005F0CCB">
        <w:t>Deaf services which are offered to Deaf</w:t>
      </w:r>
      <w:r>
        <w:t xml:space="preserve"> people </w:t>
      </w:r>
      <w:r w:rsidRPr="003D191C">
        <w:t xml:space="preserve">is that they are not </w:t>
      </w:r>
      <w:r w:rsidR="005F0CCB" w:rsidRPr="003D191C">
        <w:t>Deaf</w:t>
      </w:r>
      <w:r w:rsidRPr="003D191C">
        <w:t xml:space="preserve"> aware. This means the intention is there but the way it is displayed or the lack of appropriate visual communication</w:t>
      </w:r>
      <w:r>
        <w:t xml:space="preserve"> means many mistakes are made through communication between the </w:t>
      </w:r>
      <w:r w:rsidR="005F0CCB">
        <w:t>Deaf</w:t>
      </w:r>
      <w:r>
        <w:t xml:space="preserve"> and hearing person becoming confused.  </w:t>
      </w:r>
      <w:r w:rsidR="00B6138E">
        <w:t>Examples of mistakes made are wrong times and dates.  This may happen in the hearing world also but hearing people ca</w:t>
      </w:r>
      <w:r w:rsidR="009C7030">
        <w:t>n hear updates on radio or TV</w:t>
      </w:r>
      <w:r w:rsidR="00B6138E">
        <w:t xml:space="preserve"> or through friends to correct themselves.  </w:t>
      </w:r>
      <w:r w:rsidR="005F0CCB">
        <w:t>Deaf</w:t>
      </w:r>
      <w:r w:rsidR="00B6138E">
        <w:t xml:space="preserve"> people cannot do this</w:t>
      </w:r>
      <w:r w:rsidR="009C7030">
        <w:t>. Tone is oft</w:t>
      </w:r>
      <w:r w:rsidR="005F0CCB">
        <w:t>en lost or misinterpreted with Deaf</w:t>
      </w:r>
      <w:r w:rsidR="009C7030">
        <w:t xml:space="preserve"> people for example irony or sarcasm is taken as a true and literal statement. </w:t>
      </w:r>
    </w:p>
    <w:p w14:paraId="3E245890" w14:textId="77DE01D9" w:rsidR="00250F35" w:rsidRDefault="00355605" w:rsidP="00250F35">
      <w:r>
        <w:t xml:space="preserve">This is why any website created for </w:t>
      </w:r>
      <w:r w:rsidR="005F0CCB">
        <w:t>Deaf</w:t>
      </w:r>
      <w:r>
        <w:t xml:space="preserve"> people must not contain information that can be in any way misinterpreted. The forms to fill in for support via a note taker or interpreter must be simple, easy to use, quick and to the point.</w:t>
      </w:r>
      <w:r w:rsidR="00F926BA">
        <w:t xml:space="preserve"> Links to the subtitled film showings must be clear and presented in a visual way that will not be misinterpreted.</w:t>
      </w:r>
      <w:r>
        <w:t xml:space="preserve"> We must remember that </w:t>
      </w:r>
      <w:r w:rsidR="005F0CCB">
        <w:t>for Deaf</w:t>
      </w:r>
      <w:r w:rsidR="00F926BA">
        <w:t xml:space="preserve"> people English is their second language so any information that is not clear can be totally misconstrued.</w:t>
      </w:r>
    </w:p>
    <w:p w14:paraId="2889EC71" w14:textId="7CFA20B0" w:rsidR="00FF17A2" w:rsidRDefault="005F0CCB" w:rsidP="00250F35">
      <w:pPr>
        <w:pStyle w:val="Heading2"/>
      </w:pPr>
      <w:bookmarkStart w:id="14" w:name="_Toc512843573"/>
      <w:r>
        <w:t>Deaf</w:t>
      </w:r>
      <w:r w:rsidR="00FF17A2">
        <w:t xml:space="preserve"> History</w:t>
      </w:r>
      <w:bookmarkEnd w:id="14"/>
    </w:p>
    <w:p w14:paraId="2889EC72" w14:textId="3BDA76C7" w:rsidR="00C04A26" w:rsidRDefault="000C4580" w:rsidP="00A71E82">
      <w:r w:rsidRPr="000C4580">
        <w:t xml:space="preserve">Most </w:t>
      </w:r>
      <w:r w:rsidR="005F0CCB">
        <w:t>Deaf</w:t>
      </w:r>
      <w:r w:rsidRPr="000C4580">
        <w:t xml:space="preserve"> people</w:t>
      </w:r>
      <w:r w:rsidR="00C04A26">
        <w:t>’</w:t>
      </w:r>
      <w:r w:rsidRPr="000C4580">
        <w:t xml:space="preserve">s language is BSL, (British Sign Language). English is not </w:t>
      </w:r>
      <w:r w:rsidR="005F0CCB">
        <w:t>their first language and often Deaf</w:t>
      </w:r>
      <w:r w:rsidRPr="000C4580">
        <w:t xml:space="preserve"> people may find it difficult to read due to this but subtitles are still a help. Sign language has a very long and rich history- the very first record of sign language dates back to 5BC</w:t>
      </w:r>
      <w:r w:rsidR="00085BC9">
        <w:t>.</w:t>
      </w:r>
      <w:r w:rsidR="008D56F9">
        <w:t xml:space="preserve"> </w:t>
      </w:r>
      <w:proofErr w:type="gramStart"/>
      <w:r w:rsidRPr="000C4580">
        <w:t>(Brit</w:t>
      </w:r>
      <w:r w:rsidR="00C04A26">
        <w:t>i</w:t>
      </w:r>
      <w:r w:rsidRPr="000C4580">
        <w:t xml:space="preserve">sh </w:t>
      </w:r>
      <w:r w:rsidR="005F0CCB">
        <w:t>Deaf</w:t>
      </w:r>
      <w:r w:rsidRPr="000C4580">
        <w:t xml:space="preserve"> As</w:t>
      </w:r>
      <w:r w:rsidR="00C04A26">
        <w:t xml:space="preserve">sociation (2018) </w:t>
      </w:r>
      <w:r w:rsidR="008A768C">
        <w:t>what</w:t>
      </w:r>
      <w:r w:rsidR="00C04A26">
        <w:t xml:space="preserve"> we do/BSL </w:t>
      </w:r>
      <w:r w:rsidRPr="000C4580">
        <w:t>History.</w:t>
      </w:r>
      <w:proofErr w:type="gramEnd"/>
      <w:r w:rsidRPr="000C4580">
        <w:t xml:space="preserve"> Available at http://old-bda.org.uk (</w:t>
      </w:r>
      <w:r w:rsidR="00407BD7" w:rsidRPr="000C4580">
        <w:t>Accessed:</w:t>
      </w:r>
      <w:r w:rsidRPr="000C4580">
        <w:t xml:space="preserve"> 5 April 2018).</w:t>
      </w:r>
    </w:p>
    <w:p w14:paraId="2889EC73" w14:textId="225BB1DF" w:rsidR="0019359C" w:rsidRDefault="000C4580" w:rsidP="00A71E82">
      <w:r w:rsidRPr="000C4580">
        <w:t xml:space="preserve">Language is a total barrier for </w:t>
      </w:r>
      <w:r w:rsidR="005F0CCB">
        <w:t>Deaf</w:t>
      </w:r>
      <w:r w:rsidRPr="000C4580">
        <w:t xml:space="preserve"> people if no subtitles are offered. Hearing people cannot even imagine this, not hearing any information in </w:t>
      </w:r>
      <w:r w:rsidR="00C04A26">
        <w:t>a hearing world is difficult</w:t>
      </w:r>
      <w:r w:rsidRPr="000C4580">
        <w:t xml:space="preserve"> but cinema is for pleasure and a way to spend free time,</w:t>
      </w:r>
      <w:r w:rsidR="00C04A26">
        <w:t xml:space="preserve"> to relax,</w:t>
      </w:r>
      <w:r w:rsidRPr="000C4580">
        <w:t xml:space="preserve"> yet access here is blocked as</w:t>
      </w:r>
      <w:r w:rsidR="00C04A26">
        <w:t xml:space="preserve"> </w:t>
      </w:r>
      <w:r w:rsidRPr="000C4580">
        <w:t>well.</w:t>
      </w:r>
    </w:p>
    <w:p w14:paraId="2889EC74" w14:textId="7017B580" w:rsidR="000C4580" w:rsidRDefault="000C4580" w:rsidP="00A71E82">
      <w:r w:rsidRPr="000C4580">
        <w:t>BSL was finally recognised as a language on 18th March 2</w:t>
      </w:r>
      <w:r w:rsidR="00407BD7">
        <w:t xml:space="preserve">003 by the British Government. </w:t>
      </w:r>
      <w:proofErr w:type="gramStart"/>
      <w:r w:rsidRPr="000C4580">
        <w:t>(Brit</w:t>
      </w:r>
      <w:r w:rsidR="00407BD7">
        <w:t>i</w:t>
      </w:r>
      <w:r w:rsidRPr="000C4580">
        <w:t xml:space="preserve">sh </w:t>
      </w:r>
      <w:r w:rsidR="005F0CCB">
        <w:t>Deaf</w:t>
      </w:r>
      <w:r w:rsidRPr="000C4580">
        <w:t xml:space="preserve"> Association (2018) </w:t>
      </w:r>
      <w:r w:rsidR="00407BD7" w:rsidRPr="000C4580">
        <w:t>what</w:t>
      </w:r>
      <w:r w:rsidRPr="000C4580">
        <w:t xml:space="preserve"> we d</w:t>
      </w:r>
      <w:r w:rsidR="00407BD7">
        <w:t xml:space="preserve">o/BSL </w:t>
      </w:r>
      <w:r w:rsidRPr="000C4580">
        <w:t>History.</w:t>
      </w:r>
      <w:proofErr w:type="gramEnd"/>
      <w:r w:rsidRPr="000C4580">
        <w:t xml:space="preserve"> Available at http://old-bda.org.uk (</w:t>
      </w:r>
      <w:r w:rsidR="00407BD7" w:rsidRPr="000C4580">
        <w:t>Accessed:</w:t>
      </w:r>
      <w:r w:rsidRPr="000C4580">
        <w:t xml:space="preserve"> 5 April 2018). The </w:t>
      </w:r>
      <w:r w:rsidR="005F0CCB">
        <w:t>Deaf</w:t>
      </w:r>
      <w:r w:rsidRPr="000C4580">
        <w:t xml:space="preserve"> population have a higher instance of mental health problems due to isolation and frustration. That </w:t>
      </w:r>
      <w:r w:rsidRPr="0043107E">
        <w:t>is why a website like mine is of upmost importance. Nine million people in the UK have a hearing loss this is a bigger problem than people assume.</w:t>
      </w:r>
      <w:r w:rsidR="00F1779D" w:rsidRPr="0043107E">
        <w:t xml:space="preserve"> When </w:t>
      </w:r>
      <w:r w:rsidR="005F0CCB">
        <w:t>Deaf</w:t>
      </w:r>
      <w:r w:rsidR="00F1779D" w:rsidRPr="0043107E">
        <w:t xml:space="preserve"> is spelt with a capital </w:t>
      </w:r>
      <w:r w:rsidR="00892ECB" w:rsidRPr="0043107E">
        <w:t>‘</w:t>
      </w:r>
      <w:r w:rsidR="00F1779D" w:rsidRPr="0043107E">
        <w:t>D</w:t>
      </w:r>
      <w:r w:rsidR="00892ECB" w:rsidRPr="0043107E">
        <w:t>’</w:t>
      </w:r>
      <w:r w:rsidR="00F1779D" w:rsidRPr="0043107E">
        <w:t xml:space="preserve"> and not a small </w:t>
      </w:r>
      <w:r w:rsidR="00892ECB" w:rsidRPr="0043107E">
        <w:t>‘</w:t>
      </w:r>
      <w:r w:rsidR="00F1779D" w:rsidRPr="0043107E">
        <w:t>d</w:t>
      </w:r>
      <w:r w:rsidR="00892ECB" w:rsidRPr="0043107E">
        <w:t>’</w:t>
      </w:r>
      <w:r w:rsidR="00F1779D" w:rsidRPr="0043107E">
        <w:t xml:space="preserve"> it means that the </w:t>
      </w:r>
      <w:r w:rsidR="005F0CCB">
        <w:t>Deaf</w:t>
      </w:r>
      <w:r w:rsidR="00F1779D" w:rsidRPr="0043107E">
        <w:t xml:space="preserve"> person is recognising themselves as part of a different subculture</w:t>
      </w:r>
      <w:r w:rsidR="00892ECB" w:rsidRPr="0043107E">
        <w:t xml:space="preserve"> and is proud to be </w:t>
      </w:r>
      <w:r w:rsidR="005F0CCB">
        <w:t>Deaf</w:t>
      </w:r>
      <w:r w:rsidR="00892ECB" w:rsidRPr="0043107E">
        <w:t>.</w:t>
      </w:r>
    </w:p>
    <w:p w14:paraId="2889EC75" w14:textId="70451D2A" w:rsidR="009D759D" w:rsidRDefault="00DF6AED" w:rsidP="00A71E82">
      <w:r>
        <w:t xml:space="preserve">So how does my knowledge of </w:t>
      </w:r>
      <w:r w:rsidR="005F0CCB">
        <w:t>Deaf</w:t>
      </w:r>
      <w:r>
        <w:t xml:space="preserve"> history and being in the </w:t>
      </w:r>
      <w:r w:rsidR="005F0CCB">
        <w:t>Deaf</w:t>
      </w:r>
      <w:r>
        <w:t xml:space="preserve"> world and a part of </w:t>
      </w:r>
      <w:r w:rsidR="005F0CCB">
        <w:t>Deaf</w:t>
      </w:r>
      <w:r>
        <w:t xml:space="preserve"> culture have relevance to this website?  </w:t>
      </w:r>
      <w:r w:rsidR="005F0CCB">
        <w:t>Deaf</w:t>
      </w:r>
      <w:r>
        <w:t xml:space="preserve"> people are visual so use web pages in very specific ways. We </w:t>
      </w:r>
      <w:r w:rsidR="00014241">
        <w:t>are not interested in audio but as we think visually we want</w:t>
      </w:r>
      <w:r w:rsidR="00F645E7">
        <w:t xml:space="preserve"> to</w:t>
      </w:r>
      <w:r w:rsidR="00014241">
        <w:t xml:space="preserve"> fi</w:t>
      </w:r>
      <w:r w:rsidR="00407BD7">
        <w:t xml:space="preserve">nd what we are looking for very </w:t>
      </w:r>
      <w:r w:rsidR="00014241">
        <w:t xml:space="preserve">quickly.  As </w:t>
      </w:r>
      <w:r w:rsidR="00407BD7">
        <w:t>BSL (British Sign Language)</w:t>
      </w:r>
      <w:r w:rsidR="00014241">
        <w:t xml:space="preserve"> is our first language and it has a different structure to English we find long chunks of written English difficult to read.  We want quick visual information that is not disguised within paragraphs of written text.</w:t>
      </w:r>
    </w:p>
    <w:p w14:paraId="2889EC76" w14:textId="3161313E" w:rsidR="009D759D" w:rsidRDefault="009D759D" w:rsidP="00A71E82">
      <w:r>
        <w:t>We cannot use the phone unless an interpreter does it for us so we love websites with just a simple emailing process</w:t>
      </w:r>
      <w:r w:rsidRPr="004B38A4">
        <w:t xml:space="preserve">.  </w:t>
      </w:r>
      <w:proofErr w:type="gramStart"/>
      <w:r w:rsidR="00D67982" w:rsidRPr="004B38A4">
        <w:t>A simple for</w:t>
      </w:r>
      <w:r w:rsidRPr="004B38A4">
        <w:t>m with no c</w:t>
      </w:r>
      <w:r w:rsidR="00F645E7" w:rsidRPr="004B38A4">
        <w:t>omplicated English grammatical</w:t>
      </w:r>
      <w:r w:rsidRPr="004B38A4">
        <w:t xml:space="preserve"> techniques which can confuse </w:t>
      </w:r>
      <w:r w:rsidR="005F0CCB">
        <w:t>Deaf</w:t>
      </w:r>
      <w:r w:rsidRPr="004B38A4">
        <w:t xml:space="preserve"> people, </w:t>
      </w:r>
      <w:r w:rsidR="00F645E7" w:rsidRPr="004B38A4">
        <w:t>f</w:t>
      </w:r>
      <w:r w:rsidRPr="004B38A4">
        <w:t>or example</w:t>
      </w:r>
      <w:r w:rsidR="003E47EF" w:rsidRPr="004B38A4">
        <w:t>,</w:t>
      </w:r>
      <w:r w:rsidRPr="004B38A4">
        <w:t xml:space="preserve"> double negatives or idioms.</w:t>
      </w:r>
      <w:proofErr w:type="gramEnd"/>
      <w:r>
        <w:t xml:space="preserve"> When you tell a </w:t>
      </w:r>
      <w:r w:rsidR="005F0CCB">
        <w:t>Deaf</w:t>
      </w:r>
      <w:r>
        <w:t xml:space="preserve"> person an analogy or idi</w:t>
      </w:r>
      <w:r w:rsidR="00407BD7">
        <w:t>om such a</w:t>
      </w:r>
      <w:r>
        <w:t xml:space="preserve">s “Its water off a ducks back”, a </w:t>
      </w:r>
      <w:r w:rsidR="005F0CCB">
        <w:t>Deaf</w:t>
      </w:r>
      <w:r>
        <w:t xml:space="preserve"> person would</w:t>
      </w:r>
      <w:r w:rsidR="00407BD7">
        <w:t xml:space="preserve"> actually</w:t>
      </w:r>
      <w:r>
        <w:t xml:space="preserve"> look for the duck in real life. Sig</w:t>
      </w:r>
      <w:r w:rsidR="00F645E7">
        <w:t>n language is very literal so this is reflected in a</w:t>
      </w:r>
      <w:r>
        <w:t xml:space="preserve"> simple use of forms and English in my website design.</w:t>
      </w:r>
      <w:r w:rsidR="00D67982">
        <w:t xml:space="preserve">  Questions regarding booking an </w:t>
      </w:r>
      <w:r w:rsidR="00407BD7">
        <w:t>interpreter must</w:t>
      </w:r>
      <w:r w:rsidR="00D67982">
        <w:t xml:space="preserve"> be simple and clear.</w:t>
      </w:r>
    </w:p>
    <w:p w14:paraId="2889EC78" w14:textId="501178EF" w:rsidR="00014241" w:rsidRDefault="005F0CCB" w:rsidP="00A71E82">
      <w:r>
        <w:t>Deaf</w:t>
      </w:r>
      <w:r w:rsidR="009D759D">
        <w:t xml:space="preserve"> people love the live chat feature of most </w:t>
      </w:r>
      <w:proofErr w:type="gramStart"/>
      <w:r w:rsidR="009D759D">
        <w:t>product</w:t>
      </w:r>
      <w:proofErr w:type="gramEnd"/>
      <w:r w:rsidR="009D759D">
        <w:t xml:space="preserve"> selling websites now as you can ask the questions you would normally ask over the phone immediately and with a real time</w:t>
      </w:r>
      <w:r w:rsidR="007A5B18">
        <w:t xml:space="preserve"> answer. This will be</w:t>
      </w:r>
      <w:r w:rsidR="009D759D">
        <w:t xml:space="preserve"> a feat</w:t>
      </w:r>
      <w:r w:rsidR="007A5B18">
        <w:t xml:space="preserve">ure of the proposed </w:t>
      </w:r>
      <w:r w:rsidR="00A7480C">
        <w:t>website in the future.</w:t>
      </w:r>
    </w:p>
    <w:p w14:paraId="2889EC79" w14:textId="77777777" w:rsidR="003A7952" w:rsidRDefault="00BC283B">
      <w:pPr>
        <w:pStyle w:val="Heading1"/>
      </w:pPr>
      <w:r>
        <w:lastRenderedPageBreak/>
        <w:t xml:space="preserve"> </w:t>
      </w:r>
      <w:bookmarkStart w:id="15" w:name="_Toc512843574"/>
      <w:r>
        <w:t>C</w:t>
      </w:r>
      <w:r w:rsidR="003C0CAE">
        <w:t>ase studies</w:t>
      </w:r>
      <w:bookmarkEnd w:id="15"/>
    </w:p>
    <w:p w14:paraId="2889EC7A" w14:textId="3E8D639A" w:rsidR="003632FB" w:rsidRDefault="003632FB" w:rsidP="003632FB">
      <w:pPr>
        <w:rPr>
          <w:lang w:val="en-GB"/>
        </w:rPr>
      </w:pPr>
      <w:r>
        <w:rPr>
          <w:lang w:val="en-GB"/>
        </w:rPr>
        <w:t xml:space="preserve">The initial research when starting this project found a definite lack of websites aimed only at subtitled cinema. Below I will </w:t>
      </w:r>
      <w:r w:rsidRPr="003D191C">
        <w:rPr>
          <w:lang w:val="en-GB"/>
        </w:rPr>
        <w:t xml:space="preserve">show </w:t>
      </w:r>
      <w:r w:rsidR="005D30FE" w:rsidRPr="003D191C">
        <w:rPr>
          <w:lang w:val="en-GB"/>
        </w:rPr>
        <w:t>five</w:t>
      </w:r>
      <w:r w:rsidRPr="003D191C">
        <w:rPr>
          <w:lang w:val="en-GB"/>
        </w:rPr>
        <w:t xml:space="preserve"> different </w:t>
      </w:r>
      <w:r>
        <w:rPr>
          <w:lang w:val="en-GB"/>
        </w:rPr>
        <w:t>websites included in the research, showing the strengths and weaknesses of all and how they compare to my website.</w:t>
      </w:r>
    </w:p>
    <w:p w14:paraId="52B2F323" w14:textId="6158C459" w:rsidR="007936B9" w:rsidRPr="003D191C" w:rsidRDefault="00044814" w:rsidP="003632FB">
      <w:pPr>
        <w:rPr>
          <w:lang w:val="en-GB"/>
        </w:rPr>
      </w:pPr>
      <w:r w:rsidRPr="003D191C">
        <w:rPr>
          <w:lang w:val="en-GB"/>
        </w:rPr>
        <w:t xml:space="preserve">Lists of the </w:t>
      </w:r>
      <w:r w:rsidR="00514E1E" w:rsidRPr="003D191C">
        <w:rPr>
          <w:lang w:val="en-GB"/>
        </w:rPr>
        <w:t xml:space="preserve">five </w:t>
      </w:r>
      <w:r w:rsidRPr="003D191C">
        <w:rPr>
          <w:lang w:val="en-GB"/>
        </w:rPr>
        <w:t xml:space="preserve">different websites are:- </w:t>
      </w:r>
    </w:p>
    <w:p w14:paraId="17F701BC" w14:textId="5EE590CC" w:rsidR="005C74C6" w:rsidRPr="003D191C" w:rsidRDefault="005C74C6" w:rsidP="005C74C6">
      <w:pPr>
        <w:pStyle w:val="BulletedList"/>
      </w:pPr>
      <w:r w:rsidRPr="003D191C">
        <w:t>Action On Hearing Loss</w:t>
      </w:r>
    </w:p>
    <w:p w14:paraId="3675C3CE" w14:textId="6B867B71" w:rsidR="005C74C6" w:rsidRPr="003D191C" w:rsidRDefault="005C74C6" w:rsidP="005C74C6">
      <w:pPr>
        <w:pStyle w:val="BulletedList"/>
      </w:pPr>
      <w:r w:rsidRPr="003D191C">
        <w:t>AI-Live</w:t>
      </w:r>
    </w:p>
    <w:p w14:paraId="2C12E275" w14:textId="28DAC707" w:rsidR="005C74C6" w:rsidRPr="003D191C" w:rsidRDefault="005C74C6" w:rsidP="005C74C6">
      <w:pPr>
        <w:pStyle w:val="BulletedList"/>
      </w:pPr>
      <w:r w:rsidRPr="003D191C">
        <w:t xml:space="preserve">National Deaf Children Society </w:t>
      </w:r>
    </w:p>
    <w:p w14:paraId="3E3C42C8" w14:textId="6805D56F" w:rsidR="005C74C6" w:rsidRPr="003D191C" w:rsidRDefault="005C74C6" w:rsidP="005C74C6">
      <w:pPr>
        <w:pStyle w:val="BulletedList"/>
      </w:pPr>
      <w:r w:rsidRPr="003D191C">
        <w:t>British Deaf Association</w:t>
      </w:r>
    </w:p>
    <w:p w14:paraId="4868655F" w14:textId="0723756F" w:rsidR="005C74C6" w:rsidRPr="003D191C" w:rsidRDefault="001A5921" w:rsidP="005C74C6">
      <w:pPr>
        <w:pStyle w:val="BulletedList"/>
      </w:pPr>
      <w:r w:rsidRPr="003D191C">
        <w:t>BSL Zone</w:t>
      </w:r>
    </w:p>
    <w:p w14:paraId="2889EC7B" w14:textId="7E9919DC" w:rsidR="00A36FB8" w:rsidRPr="004B7334" w:rsidRDefault="005F0CCB" w:rsidP="003025A9">
      <w:pPr>
        <w:pStyle w:val="Heading2"/>
      </w:pPr>
      <w:bookmarkStart w:id="16" w:name="_Toc512843575"/>
      <w:r>
        <w:t>Deaf</w:t>
      </w:r>
      <w:r w:rsidR="003632FB">
        <w:t xml:space="preserve"> Website</w:t>
      </w:r>
      <w:bookmarkEnd w:id="16"/>
      <w:r w:rsidR="004B7334" w:rsidRPr="004B7334">
        <w:rPr>
          <w:noProof/>
          <w:lang w:eastAsia="en-GB"/>
        </w:rPr>
        <w:t xml:space="preserve"> </w:t>
      </w:r>
    </w:p>
    <w:p w14:paraId="2889EC7C" w14:textId="77777777" w:rsidR="003C0CAE" w:rsidRDefault="00D22869" w:rsidP="003025A9">
      <w:pPr>
        <w:rPr>
          <w:noProof/>
          <w:lang w:val="en-GB" w:eastAsia="en-GB"/>
        </w:rPr>
      </w:pPr>
      <w:r w:rsidRPr="003C0CAE">
        <w:rPr>
          <w:noProof/>
          <w:lang w:val="en-GB" w:eastAsia="en-GB" w:bidi="bn-BD"/>
        </w:rPr>
        <w:drawing>
          <wp:inline distT="0" distB="0" distL="0" distR="0" wp14:anchorId="2889EE31" wp14:editId="2889EE32">
            <wp:extent cx="5581650" cy="288607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t="7924" b="9290"/>
                    <a:stretch>
                      <a:fillRect/>
                    </a:stretch>
                  </pic:blipFill>
                  <pic:spPr bwMode="auto">
                    <a:xfrm>
                      <a:off x="0" y="0"/>
                      <a:ext cx="5581650" cy="2886075"/>
                    </a:xfrm>
                    <a:prstGeom prst="rect">
                      <a:avLst/>
                    </a:prstGeom>
                    <a:noFill/>
                    <a:ln>
                      <a:noFill/>
                    </a:ln>
                  </pic:spPr>
                </pic:pic>
              </a:graphicData>
            </a:graphic>
          </wp:inline>
        </w:drawing>
      </w:r>
    </w:p>
    <w:p w14:paraId="2889EC7D" w14:textId="4DFA6E45" w:rsidR="004147C8" w:rsidRDefault="004B7334" w:rsidP="0057191C">
      <w:pPr>
        <w:pStyle w:val="Figure"/>
        <w:rPr>
          <w:noProof/>
          <w:lang w:eastAsia="en-GB"/>
        </w:rPr>
      </w:pPr>
      <w:bookmarkStart w:id="17" w:name="_Toc512843600"/>
      <w:r>
        <w:rPr>
          <w:noProof/>
          <w:lang w:eastAsia="en-GB"/>
        </w:rPr>
        <w:t>Action On Hearing Loss</w:t>
      </w:r>
      <w:r w:rsidR="0057191C">
        <w:rPr>
          <w:noProof/>
          <w:lang w:eastAsia="en-GB"/>
        </w:rPr>
        <w:t xml:space="preserve"> (</w:t>
      </w:r>
      <w:r w:rsidR="0057191C" w:rsidRPr="0057191C">
        <w:rPr>
          <w:noProof/>
          <w:lang w:eastAsia="en-GB"/>
        </w:rPr>
        <w:t>www.actiononhearingloss.org.uk/</w:t>
      </w:r>
      <w:r w:rsidR="0057191C">
        <w:rPr>
          <w:noProof/>
          <w:lang w:eastAsia="en-GB"/>
        </w:rPr>
        <w:t>)</w:t>
      </w:r>
      <w:bookmarkEnd w:id="17"/>
    </w:p>
    <w:p w14:paraId="2889EC7E" w14:textId="0AA8A310" w:rsidR="00A36FB8" w:rsidRDefault="00A36FB8" w:rsidP="003025A9">
      <w:pPr>
        <w:rPr>
          <w:noProof/>
          <w:lang w:val="en-GB" w:eastAsia="en-GB"/>
        </w:rPr>
      </w:pPr>
      <w:r>
        <w:rPr>
          <w:noProof/>
          <w:lang w:val="en-GB" w:eastAsia="en-GB"/>
        </w:rPr>
        <w:t xml:space="preserve">Action on Hearing loss is a general website for </w:t>
      </w:r>
      <w:r w:rsidR="005F0CCB">
        <w:rPr>
          <w:noProof/>
          <w:lang w:val="en-GB" w:eastAsia="en-GB"/>
        </w:rPr>
        <w:t>Deaf</w:t>
      </w:r>
      <w:r>
        <w:rPr>
          <w:noProof/>
          <w:lang w:val="en-GB" w:eastAsia="en-GB"/>
        </w:rPr>
        <w:t xml:space="preserve"> people. It’s positives are it contains a lot of useful information for the </w:t>
      </w:r>
      <w:r w:rsidR="005F0CCB">
        <w:rPr>
          <w:noProof/>
          <w:lang w:val="en-GB" w:eastAsia="en-GB"/>
        </w:rPr>
        <w:t>Deaf</w:t>
      </w:r>
      <w:r>
        <w:rPr>
          <w:noProof/>
          <w:lang w:val="en-GB" w:eastAsia="en-GB"/>
        </w:rPr>
        <w:t xml:space="preserve"> community</w:t>
      </w:r>
      <w:r w:rsidR="00802A8A">
        <w:rPr>
          <w:noProof/>
          <w:lang w:val="en-GB" w:eastAsia="en-GB"/>
        </w:rPr>
        <w:t xml:space="preserve">. It has government funding so involves lots of affiliated companies. This would not be an option for my website but a future goa for me would be to involve other companies and apply for government grants. </w:t>
      </w:r>
    </w:p>
    <w:p w14:paraId="2889EC7F" w14:textId="77777777" w:rsidR="00802A8A" w:rsidRDefault="00802A8A" w:rsidP="003025A9">
      <w:pPr>
        <w:rPr>
          <w:noProof/>
          <w:lang w:val="en-GB" w:eastAsia="en-GB"/>
        </w:rPr>
      </w:pPr>
      <w:r>
        <w:rPr>
          <w:noProof/>
          <w:lang w:val="en-GB" w:eastAsia="en-GB"/>
        </w:rPr>
        <w:t>As this website is generic it cannot contain direct links to interpreting agencies as this would be advdertising. It can only give general advice.</w:t>
      </w:r>
    </w:p>
    <w:p w14:paraId="55D36D44" w14:textId="77777777" w:rsidR="00975FF7" w:rsidRDefault="00975FF7" w:rsidP="003025A9">
      <w:pPr>
        <w:rPr>
          <w:noProof/>
          <w:lang w:val="en-GB" w:eastAsia="en-GB"/>
        </w:rPr>
      </w:pPr>
    </w:p>
    <w:p w14:paraId="2889EC80" w14:textId="2BCC18BE" w:rsidR="00802A8A" w:rsidRDefault="00802A8A" w:rsidP="003025A9">
      <w:pPr>
        <w:rPr>
          <w:noProof/>
          <w:lang w:val="en-GB" w:eastAsia="en-GB"/>
        </w:rPr>
      </w:pPr>
      <w:r>
        <w:rPr>
          <w:noProof/>
          <w:lang w:val="en-GB" w:eastAsia="en-GB"/>
        </w:rPr>
        <w:lastRenderedPageBreak/>
        <w:t xml:space="preserve">This website has no subtitled film options for </w:t>
      </w:r>
      <w:r w:rsidR="005F0CCB">
        <w:rPr>
          <w:noProof/>
          <w:lang w:val="en-GB" w:eastAsia="en-GB"/>
        </w:rPr>
        <w:t>Deaf</w:t>
      </w:r>
      <w:r>
        <w:rPr>
          <w:noProof/>
          <w:lang w:val="en-GB" w:eastAsia="en-GB"/>
        </w:rPr>
        <w:t xml:space="preserve"> people. A definie strength of my website is how specific it will be. It will focus on two problems to be solved.</w:t>
      </w:r>
    </w:p>
    <w:p w14:paraId="2889EC81" w14:textId="77777777" w:rsidR="00802A8A" w:rsidRPr="003255DF" w:rsidRDefault="00802A8A" w:rsidP="003255DF">
      <w:pPr>
        <w:pStyle w:val="BulletedList"/>
      </w:pPr>
      <w:r w:rsidRPr="003255DF">
        <w:t>Finding subtitled films for a specific audience</w:t>
      </w:r>
    </w:p>
    <w:p w14:paraId="741B49EC" w14:textId="3A60DCAD" w:rsidR="006C74F8" w:rsidRPr="006C74F8" w:rsidRDefault="00802A8A" w:rsidP="006C74F8">
      <w:pPr>
        <w:pStyle w:val="BulletedList"/>
      </w:pPr>
      <w:r w:rsidRPr="003255DF">
        <w:t>Finding</w:t>
      </w:r>
      <w:r w:rsidR="006C74F8">
        <w:t xml:space="preserve"> possible interpreting services</w:t>
      </w:r>
    </w:p>
    <w:p w14:paraId="2889EC85" w14:textId="05B6D876" w:rsidR="00D61AFB" w:rsidRDefault="00802A8A" w:rsidP="00802A8A">
      <w:pPr>
        <w:rPr>
          <w:ins w:id="18" w:author="Nahiyan" w:date="2018-04-23T12:16:00Z"/>
          <w:noProof/>
          <w:lang w:val="en-GB" w:eastAsia="en-GB"/>
        </w:rPr>
      </w:pPr>
      <w:r w:rsidRPr="00C11572">
        <w:rPr>
          <w:noProof/>
          <w:lang w:val="en-GB" w:eastAsia="en-GB"/>
        </w:rPr>
        <w:t xml:space="preserve">Both these websites are for the </w:t>
      </w:r>
      <w:r w:rsidR="005F0CCB" w:rsidRPr="00C11572">
        <w:rPr>
          <w:noProof/>
          <w:lang w:val="en-GB" w:eastAsia="en-GB"/>
        </w:rPr>
        <w:t>Deaf</w:t>
      </w:r>
      <w:r w:rsidRPr="00C11572">
        <w:rPr>
          <w:noProof/>
          <w:lang w:val="en-GB" w:eastAsia="en-GB"/>
        </w:rPr>
        <w:t xml:space="preserve"> community but in different ways. My website is not trying to do too much</w:t>
      </w:r>
      <w:r w:rsidR="001A5921" w:rsidRPr="00C11572">
        <w:rPr>
          <w:noProof/>
          <w:lang w:val="en-GB" w:eastAsia="en-GB"/>
        </w:rPr>
        <w:t xml:space="preserve"> because it could make Deaf people </w:t>
      </w:r>
      <w:r w:rsidR="009E31B0" w:rsidRPr="00C11572">
        <w:rPr>
          <w:noProof/>
          <w:lang w:val="en-GB" w:eastAsia="en-GB"/>
        </w:rPr>
        <w:t>confused</w:t>
      </w:r>
      <w:r w:rsidR="003D191C" w:rsidRPr="00C11572">
        <w:rPr>
          <w:noProof/>
          <w:lang w:val="en-GB" w:eastAsia="en-GB"/>
        </w:rPr>
        <w:t xml:space="preserve"> </w:t>
      </w:r>
      <w:r w:rsidR="00C11572" w:rsidRPr="00C11572">
        <w:rPr>
          <w:noProof/>
          <w:lang w:val="en-GB" w:eastAsia="en-GB"/>
        </w:rPr>
        <w:t>as their</w:t>
      </w:r>
      <w:r w:rsidR="003D191C" w:rsidRPr="00C11572">
        <w:rPr>
          <w:noProof/>
          <w:lang w:val="en-GB" w:eastAsia="en-GB"/>
        </w:rPr>
        <w:t xml:space="preserve"> second l</w:t>
      </w:r>
      <w:r w:rsidR="00C11572" w:rsidRPr="00C11572">
        <w:rPr>
          <w:noProof/>
          <w:lang w:val="en-GB" w:eastAsia="en-GB"/>
        </w:rPr>
        <w:t>anguage is english and lots of Deaf people find written e</w:t>
      </w:r>
      <w:r w:rsidR="003D191C" w:rsidRPr="00C11572">
        <w:rPr>
          <w:noProof/>
          <w:lang w:val="en-GB" w:eastAsia="en-GB"/>
        </w:rPr>
        <w:t>nglish hard to read.</w:t>
      </w:r>
      <w:r w:rsidR="009E31B0" w:rsidRPr="00C11572">
        <w:rPr>
          <w:noProof/>
          <w:lang w:val="en-GB" w:eastAsia="en-GB"/>
        </w:rPr>
        <w:t xml:space="preserve"> </w:t>
      </w:r>
      <w:r w:rsidR="00C11572" w:rsidRPr="00C11572">
        <w:rPr>
          <w:noProof/>
          <w:lang w:val="en-GB" w:eastAsia="en-GB"/>
        </w:rPr>
        <w:t>Because</w:t>
      </w:r>
      <w:r w:rsidR="00C11572">
        <w:rPr>
          <w:noProof/>
          <w:lang w:val="en-GB" w:eastAsia="en-GB"/>
        </w:rPr>
        <w:t xml:space="preserve">  of this the website has simple english and instructions and the forms to book an interpreter or find a film showing are purposefully very simple.</w:t>
      </w:r>
      <w:r>
        <w:rPr>
          <w:noProof/>
          <w:lang w:val="en-GB" w:eastAsia="en-GB"/>
        </w:rPr>
        <w:t xml:space="preserve"> It is taking a specific problem (lack of cinema access </w:t>
      </w:r>
      <w:r w:rsidR="00D01A41">
        <w:rPr>
          <w:noProof/>
          <w:lang w:val="en-GB" w:eastAsia="en-GB"/>
        </w:rPr>
        <w:t xml:space="preserve">for </w:t>
      </w:r>
      <w:r w:rsidR="005F0CCB">
        <w:rPr>
          <w:noProof/>
          <w:lang w:val="en-GB" w:eastAsia="en-GB"/>
        </w:rPr>
        <w:t>Deaf</w:t>
      </w:r>
      <w:r w:rsidR="00D01A41">
        <w:rPr>
          <w:noProof/>
          <w:lang w:val="en-GB" w:eastAsia="en-GB"/>
        </w:rPr>
        <w:t xml:space="preserve"> people) amd solving that in a specific and up to date way. </w:t>
      </w:r>
    </w:p>
    <w:p w14:paraId="6FE2B589" w14:textId="263EFA52" w:rsidR="00317B8C" w:rsidRDefault="00D01A41" w:rsidP="00802A8A">
      <w:pPr>
        <w:rPr>
          <w:noProof/>
          <w:lang w:val="en-GB" w:eastAsia="en-GB"/>
        </w:rPr>
      </w:pPr>
      <w:r>
        <w:rPr>
          <w:noProof/>
          <w:lang w:val="en-GB" w:eastAsia="en-GB"/>
        </w:rPr>
        <w:t xml:space="preserve">My website contains no charity information, affiliated companies or advertising or generic fund raising events. It is a ‘one stop shop’ for people to simply find up to date information on where they can see a subtitled film if they are </w:t>
      </w:r>
      <w:r w:rsidR="005F0CCB">
        <w:rPr>
          <w:noProof/>
          <w:lang w:val="en-GB" w:eastAsia="en-GB"/>
        </w:rPr>
        <w:t>Deaf</w:t>
      </w:r>
      <w:r>
        <w:rPr>
          <w:noProof/>
          <w:lang w:val="en-GB" w:eastAsia="en-GB"/>
        </w:rPr>
        <w:t>.</w:t>
      </w:r>
    </w:p>
    <w:p w14:paraId="2889EC87" w14:textId="5D7ABD0E" w:rsidR="00D01A41" w:rsidRDefault="00D01A41" w:rsidP="00802A8A">
      <w:pPr>
        <w:rPr>
          <w:noProof/>
          <w:lang w:val="en-GB" w:eastAsia="en-GB"/>
        </w:rPr>
      </w:pPr>
      <w:r>
        <w:rPr>
          <w:noProof/>
          <w:lang w:val="en-GB" w:eastAsia="en-GB"/>
        </w:rPr>
        <w:t>The single minded aim of my project is it’s defining strength</w:t>
      </w:r>
      <w:r w:rsidR="00C11572">
        <w:rPr>
          <w:noProof/>
          <w:lang w:val="en-GB" w:eastAsia="en-GB"/>
        </w:rPr>
        <w:t>- simplicity and being Deaf aware which means u</w:t>
      </w:r>
      <w:r w:rsidR="00476AD9">
        <w:rPr>
          <w:noProof/>
          <w:lang w:val="en-GB" w:eastAsia="en-GB"/>
        </w:rPr>
        <w:t>seful to the D</w:t>
      </w:r>
      <w:r w:rsidR="00C11572">
        <w:rPr>
          <w:noProof/>
          <w:lang w:val="en-GB" w:eastAsia="en-GB"/>
        </w:rPr>
        <w:t>eaf community. Deaf aware means something is designed to correspond with how a deaf person thinks/ reads/ lives</w:t>
      </w:r>
      <w:r>
        <w:rPr>
          <w:noProof/>
          <w:lang w:val="en-GB" w:eastAsia="en-GB"/>
        </w:rPr>
        <w:t xml:space="preserve">. Some websites today try to do too much thereby losing the focus of what their original aim is. I feel this website is one of those. It is extremely useful but if I was a </w:t>
      </w:r>
      <w:r w:rsidR="005F0CCB">
        <w:rPr>
          <w:noProof/>
          <w:lang w:val="en-GB" w:eastAsia="en-GB"/>
        </w:rPr>
        <w:t>Deaf</w:t>
      </w:r>
      <w:r>
        <w:rPr>
          <w:noProof/>
          <w:lang w:val="en-GB" w:eastAsia="en-GB"/>
        </w:rPr>
        <w:t xml:space="preserve"> teenager simply wanting to see the latest horror film I would not find it here!</w:t>
      </w:r>
    </w:p>
    <w:p w14:paraId="2889EC89" w14:textId="77777777" w:rsidR="003C0CAE" w:rsidRDefault="00D22869" w:rsidP="003025A9">
      <w:pPr>
        <w:rPr>
          <w:noProof/>
          <w:lang w:val="en-GB" w:eastAsia="en-GB"/>
        </w:rPr>
      </w:pPr>
      <w:r w:rsidRPr="008361C0">
        <w:rPr>
          <w:noProof/>
          <w:lang w:val="en-GB" w:eastAsia="en-GB" w:bidi="bn-BD"/>
        </w:rPr>
        <w:drawing>
          <wp:inline distT="0" distB="0" distL="0" distR="0" wp14:anchorId="2889EE33" wp14:editId="2889EE34">
            <wp:extent cx="5581650" cy="3114675"/>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t="6557" b="4099"/>
                    <a:stretch>
                      <a:fillRect/>
                    </a:stretch>
                  </pic:blipFill>
                  <pic:spPr bwMode="auto">
                    <a:xfrm>
                      <a:off x="0" y="0"/>
                      <a:ext cx="5581650" cy="3114675"/>
                    </a:xfrm>
                    <a:prstGeom prst="rect">
                      <a:avLst/>
                    </a:prstGeom>
                    <a:noFill/>
                    <a:ln>
                      <a:noFill/>
                    </a:ln>
                  </pic:spPr>
                </pic:pic>
              </a:graphicData>
            </a:graphic>
          </wp:inline>
        </w:drawing>
      </w:r>
    </w:p>
    <w:p w14:paraId="2889EC8A" w14:textId="504EC10F" w:rsidR="00D80CDB" w:rsidRPr="00622370" w:rsidRDefault="00B94F6F" w:rsidP="00B23CE2">
      <w:pPr>
        <w:pStyle w:val="Figure"/>
      </w:pPr>
      <w:bookmarkStart w:id="19" w:name="_Toc512843601"/>
      <w:r>
        <w:t>AI-Live</w:t>
      </w:r>
      <w:r w:rsidR="0057191C">
        <w:t xml:space="preserve"> (</w:t>
      </w:r>
      <w:r w:rsidR="00B23CE2" w:rsidRPr="00B23CE2">
        <w:t>www.ai-live.com/</w:t>
      </w:r>
      <w:r w:rsidR="00B23CE2">
        <w:t>)</w:t>
      </w:r>
      <w:bookmarkEnd w:id="19"/>
    </w:p>
    <w:p w14:paraId="2889EC8B" w14:textId="52C21667" w:rsidR="00B53CCF" w:rsidRDefault="00D80CDB" w:rsidP="003025A9">
      <w:pPr>
        <w:rPr>
          <w:noProof/>
          <w:lang w:val="en-GB" w:eastAsia="en-GB"/>
        </w:rPr>
      </w:pPr>
      <w:r>
        <w:rPr>
          <w:noProof/>
          <w:lang w:val="en-GB" w:eastAsia="en-GB"/>
        </w:rPr>
        <w:t xml:space="preserve">The AI-Live website focuses on voice recognition technology as a communication aid for </w:t>
      </w:r>
      <w:r w:rsidR="005F0CCB">
        <w:rPr>
          <w:noProof/>
          <w:lang w:val="en-GB" w:eastAsia="en-GB"/>
        </w:rPr>
        <w:t>Deaf</w:t>
      </w:r>
      <w:r>
        <w:rPr>
          <w:noProof/>
          <w:lang w:val="en-GB" w:eastAsia="en-GB"/>
        </w:rPr>
        <w:t xml:space="preserve"> peeple. It explains how the newest voice recogntion software can transmit information from a meeting, lecture or a show directly to the </w:t>
      </w:r>
      <w:r w:rsidR="005F0CCB">
        <w:rPr>
          <w:noProof/>
          <w:lang w:val="en-GB" w:eastAsia="en-GB"/>
        </w:rPr>
        <w:t>Deaf</w:t>
      </w:r>
      <w:r>
        <w:rPr>
          <w:noProof/>
          <w:lang w:val="en-GB" w:eastAsia="en-GB"/>
        </w:rPr>
        <w:t xml:space="preserve"> person through a laptop. </w:t>
      </w:r>
      <w:r w:rsidR="00B53CCF">
        <w:rPr>
          <w:noProof/>
          <w:lang w:val="en-GB" w:eastAsia="en-GB"/>
        </w:rPr>
        <w:t>This is an incredibly expensive aid.</w:t>
      </w:r>
    </w:p>
    <w:p w14:paraId="76494F09" w14:textId="494BB436" w:rsidR="00B23CE2" w:rsidRDefault="00D80CDB" w:rsidP="003025A9">
      <w:pPr>
        <w:rPr>
          <w:noProof/>
          <w:lang w:val="en-GB" w:eastAsia="en-GB"/>
        </w:rPr>
      </w:pPr>
      <w:r>
        <w:rPr>
          <w:noProof/>
          <w:lang w:val="en-GB" w:eastAsia="en-GB"/>
        </w:rPr>
        <w:t xml:space="preserve">This is an information website aimed at work or education not leisure. It is specific only to </w:t>
      </w:r>
      <w:r w:rsidR="005F0CCB">
        <w:rPr>
          <w:noProof/>
          <w:lang w:val="en-GB" w:eastAsia="en-GB"/>
        </w:rPr>
        <w:t>Deaf</w:t>
      </w:r>
      <w:r>
        <w:rPr>
          <w:noProof/>
          <w:lang w:val="en-GB" w:eastAsia="en-GB"/>
        </w:rPr>
        <w:t xml:space="preserve"> people who have a budget for such </w:t>
      </w:r>
      <w:r w:rsidR="00B53CCF">
        <w:rPr>
          <w:noProof/>
          <w:lang w:val="en-GB" w:eastAsia="en-GB"/>
        </w:rPr>
        <w:t xml:space="preserve">an </w:t>
      </w:r>
      <w:r>
        <w:rPr>
          <w:noProof/>
          <w:lang w:val="en-GB" w:eastAsia="en-GB"/>
        </w:rPr>
        <w:t>expensive communication software. For example ‘Accesss to Work’ and ‘DSA’ (Disability student allowance</w:t>
      </w:r>
      <w:r w:rsidR="000A7BBA">
        <w:rPr>
          <w:noProof/>
          <w:lang w:val="en-GB" w:eastAsia="en-GB"/>
        </w:rPr>
        <w:t xml:space="preserve">). This website is for </w:t>
      </w:r>
      <w:r w:rsidR="005F0CCB">
        <w:rPr>
          <w:noProof/>
          <w:lang w:val="en-GB" w:eastAsia="en-GB"/>
        </w:rPr>
        <w:t>Deaf</w:t>
      </w:r>
      <w:r w:rsidR="000A7BBA">
        <w:rPr>
          <w:noProof/>
          <w:lang w:val="en-GB" w:eastAsia="en-GB"/>
        </w:rPr>
        <w:t xml:space="preserve"> people in work or </w:t>
      </w:r>
      <w:r w:rsidR="005F0CCB">
        <w:rPr>
          <w:noProof/>
          <w:lang w:val="en-GB" w:eastAsia="en-GB"/>
        </w:rPr>
        <w:t>Deaf</w:t>
      </w:r>
      <w:r w:rsidR="000A7BBA">
        <w:rPr>
          <w:noProof/>
          <w:lang w:val="en-GB" w:eastAsia="en-GB"/>
        </w:rPr>
        <w:t xml:space="preserve"> </w:t>
      </w:r>
      <w:r w:rsidR="000A7BBA">
        <w:rPr>
          <w:noProof/>
          <w:lang w:val="en-GB" w:eastAsia="en-GB"/>
        </w:rPr>
        <w:lastRenderedPageBreak/>
        <w:t xml:space="preserve">students. </w:t>
      </w:r>
      <w:r w:rsidR="00FD35D4">
        <w:rPr>
          <w:noProof/>
          <w:lang w:val="en-GB" w:eastAsia="en-GB"/>
        </w:rPr>
        <w:t xml:space="preserve">Budgets are an important issue in the lives of many </w:t>
      </w:r>
      <w:r w:rsidR="005F0CCB">
        <w:rPr>
          <w:noProof/>
          <w:lang w:val="en-GB" w:eastAsia="en-GB"/>
        </w:rPr>
        <w:t>Deaf</w:t>
      </w:r>
      <w:r w:rsidR="00FD35D4">
        <w:rPr>
          <w:noProof/>
          <w:lang w:val="en-GB" w:eastAsia="en-GB"/>
        </w:rPr>
        <w:t xml:space="preserve"> people especially due to te recent goveernment cuts as this allowance can impact on a </w:t>
      </w:r>
      <w:r w:rsidR="005F0CCB">
        <w:rPr>
          <w:noProof/>
          <w:lang w:val="en-GB" w:eastAsia="en-GB"/>
        </w:rPr>
        <w:t>Deaf</w:t>
      </w:r>
      <w:r w:rsidR="00FD35D4">
        <w:rPr>
          <w:noProof/>
          <w:lang w:val="en-GB" w:eastAsia="en-GB"/>
        </w:rPr>
        <w:t xml:space="preserve"> persons life at home and at work/education. For example a </w:t>
      </w:r>
      <w:r w:rsidR="005F0CCB">
        <w:rPr>
          <w:noProof/>
          <w:lang w:val="en-GB" w:eastAsia="en-GB"/>
        </w:rPr>
        <w:t>Deaf</w:t>
      </w:r>
      <w:r w:rsidR="00FD35D4">
        <w:rPr>
          <w:noProof/>
          <w:lang w:val="en-GB" w:eastAsia="en-GB"/>
        </w:rPr>
        <w:t xml:space="preserve"> person is given a budget for a yearly amount of time. It is never enough to cover everything a </w:t>
      </w:r>
      <w:r w:rsidR="005F0CCB">
        <w:rPr>
          <w:noProof/>
          <w:lang w:val="en-GB" w:eastAsia="en-GB"/>
        </w:rPr>
        <w:t>Deaf</w:t>
      </w:r>
      <w:r w:rsidR="00FD35D4">
        <w:rPr>
          <w:noProof/>
          <w:lang w:val="en-GB" w:eastAsia="en-GB"/>
        </w:rPr>
        <w:t xml:space="preserve"> person needs an interpreter for. Therfore, </w:t>
      </w:r>
      <w:r w:rsidR="005F0CCB">
        <w:rPr>
          <w:noProof/>
          <w:lang w:val="en-GB" w:eastAsia="en-GB"/>
        </w:rPr>
        <w:t>Deaf</w:t>
      </w:r>
      <w:r w:rsidR="00FD35D4">
        <w:rPr>
          <w:noProof/>
          <w:lang w:val="en-GB" w:eastAsia="en-GB"/>
        </w:rPr>
        <w:t xml:space="preserve"> people are put in the incredible difficult position of choosing the most important events that they can have communication access to. For example is my Doctors appontment more inportant than a work meeting? Imagine in the hearing world even having to make these difficul life decisions due to to being </w:t>
      </w:r>
      <w:r w:rsidR="005F0CCB">
        <w:rPr>
          <w:noProof/>
          <w:lang w:val="en-GB" w:eastAsia="en-GB"/>
        </w:rPr>
        <w:t>Deaf</w:t>
      </w:r>
      <w:r w:rsidR="00FD35D4">
        <w:rPr>
          <w:noProof/>
          <w:lang w:val="en-GB" w:eastAsia="en-GB"/>
        </w:rPr>
        <w:t xml:space="preserve">. </w:t>
      </w:r>
      <w:r w:rsidR="00FE1F88">
        <w:rPr>
          <w:noProof/>
          <w:lang w:val="en-GB" w:eastAsia="en-GB"/>
        </w:rPr>
        <w:t>This is why ‘free’ subtitled cinema access is so important for social inclusion. The aim of my website is to just do this in a very simple way. It will be an easy to use ‘fun’ website, ‘free’ therefore, not involving budget restrictions.</w:t>
      </w:r>
    </w:p>
    <w:p w14:paraId="2889EC8F" w14:textId="77777777" w:rsidR="00FE1F88" w:rsidRDefault="00FE1F88" w:rsidP="003025A9">
      <w:pPr>
        <w:rPr>
          <w:noProof/>
          <w:lang w:val="en-GB" w:eastAsia="en-GB"/>
        </w:rPr>
      </w:pPr>
      <w:r>
        <w:rPr>
          <w:noProof/>
          <w:lang w:val="en-GB" w:eastAsia="en-GB"/>
        </w:rPr>
        <w:t xml:space="preserve">This website has to involve other humans which is expensive and time consuming. My website will be free and cheap to run and will involve minimal human work load apart from updating the database. </w:t>
      </w:r>
    </w:p>
    <w:p w14:paraId="2889EC90" w14:textId="77777777" w:rsidR="00FE1F88" w:rsidRDefault="007A5B18" w:rsidP="003025A9">
      <w:pPr>
        <w:rPr>
          <w:noProof/>
          <w:lang w:val="en-GB" w:eastAsia="en-GB"/>
        </w:rPr>
      </w:pPr>
      <w:r>
        <w:rPr>
          <w:noProof/>
          <w:lang w:val="en-GB" w:eastAsia="en-GB"/>
        </w:rPr>
        <w:t>T</w:t>
      </w:r>
      <w:r w:rsidR="00FE1F88">
        <w:rPr>
          <w:noProof/>
          <w:lang w:val="en-GB" w:eastAsia="en-GB"/>
        </w:rPr>
        <w:t>his website contained too m</w:t>
      </w:r>
      <w:r w:rsidR="0068513F">
        <w:rPr>
          <w:noProof/>
          <w:lang w:val="en-GB" w:eastAsia="en-GB"/>
        </w:rPr>
        <w:t>uch detail and it was difficult</w:t>
      </w:r>
      <w:r w:rsidR="00FE1F88">
        <w:rPr>
          <w:noProof/>
          <w:lang w:val="en-GB" w:eastAsia="en-GB"/>
        </w:rPr>
        <w:t xml:space="preserve"> to find information.</w:t>
      </w:r>
    </w:p>
    <w:p w14:paraId="2889EC91" w14:textId="4003A33E" w:rsidR="00FE1F88" w:rsidRDefault="00FE1F88" w:rsidP="003025A9">
      <w:pPr>
        <w:rPr>
          <w:noProof/>
          <w:lang w:val="en-GB" w:eastAsia="en-GB"/>
        </w:rPr>
      </w:pPr>
      <w:r w:rsidRPr="00476AD9">
        <w:rPr>
          <w:noProof/>
          <w:lang w:val="en-GB" w:eastAsia="en-GB"/>
        </w:rPr>
        <w:t>My</w:t>
      </w:r>
      <w:r w:rsidR="005677EE" w:rsidRPr="00476AD9">
        <w:rPr>
          <w:noProof/>
          <w:lang w:val="en-GB" w:eastAsia="en-GB"/>
        </w:rPr>
        <w:t xml:space="preserve"> website is unique in that it has the following</w:t>
      </w:r>
      <w:r w:rsidR="00CF5082" w:rsidRPr="00476AD9">
        <w:rPr>
          <w:noProof/>
          <w:lang w:val="en-GB" w:eastAsia="en-GB"/>
        </w:rPr>
        <w:t xml:space="preserve"> listed below</w:t>
      </w:r>
      <w:r w:rsidR="00B53CCF" w:rsidRPr="00476AD9">
        <w:rPr>
          <w:noProof/>
          <w:lang w:val="en-GB" w:eastAsia="en-GB"/>
        </w:rPr>
        <w:t>:-</w:t>
      </w:r>
    </w:p>
    <w:p w14:paraId="2889EC92" w14:textId="77777777" w:rsidR="00B53CCF" w:rsidRPr="00CF5082" w:rsidRDefault="00B53CCF" w:rsidP="00CF5082">
      <w:pPr>
        <w:pStyle w:val="BulletedList"/>
      </w:pPr>
      <w:r w:rsidRPr="00CF5082">
        <w:t>Free</w:t>
      </w:r>
    </w:p>
    <w:p w14:paraId="2889EC93" w14:textId="77777777" w:rsidR="00B53CCF" w:rsidRPr="00CF5082" w:rsidRDefault="00B53CCF" w:rsidP="00CF5082">
      <w:pPr>
        <w:pStyle w:val="BulletedList"/>
      </w:pPr>
      <w:r w:rsidRPr="00CF5082">
        <w:t>No specialist software needed</w:t>
      </w:r>
    </w:p>
    <w:p w14:paraId="2889EC94" w14:textId="77777777" w:rsidR="00B53CCF" w:rsidRPr="00CF5082" w:rsidRDefault="00B53CCF" w:rsidP="00CF5082">
      <w:pPr>
        <w:pStyle w:val="BulletedList"/>
      </w:pPr>
      <w:r w:rsidRPr="00CF5082">
        <w:t>Need laptop only</w:t>
      </w:r>
    </w:p>
    <w:p w14:paraId="2889EC95" w14:textId="77777777" w:rsidR="00B53CCF" w:rsidRPr="00CF5082" w:rsidRDefault="00B53CCF" w:rsidP="00CF5082">
      <w:pPr>
        <w:pStyle w:val="BulletedList"/>
      </w:pPr>
      <w:r w:rsidRPr="00CF5082">
        <w:t>Subtitle and film specific</w:t>
      </w:r>
    </w:p>
    <w:p w14:paraId="2889EC96" w14:textId="77777777" w:rsidR="00B53CCF" w:rsidRPr="00CF5082" w:rsidRDefault="00B53CCF" w:rsidP="00CF5082">
      <w:pPr>
        <w:pStyle w:val="BulletedList"/>
      </w:pPr>
      <w:r w:rsidRPr="00CF5082">
        <w:t>No need to include budget restrictions</w:t>
      </w:r>
    </w:p>
    <w:p w14:paraId="2889EC97" w14:textId="77777777" w:rsidR="00B53CCF" w:rsidRPr="00CF5082" w:rsidRDefault="00B53CCF" w:rsidP="00CF5082">
      <w:pPr>
        <w:pStyle w:val="BulletedList"/>
      </w:pPr>
      <w:r w:rsidRPr="00CF5082">
        <w:t xml:space="preserve">Minimal work load to update </w:t>
      </w:r>
    </w:p>
    <w:p w14:paraId="2889EC98" w14:textId="77777777" w:rsidR="00B53CCF" w:rsidRPr="00CF5082" w:rsidRDefault="00B53CCF" w:rsidP="00CF5082">
      <w:pPr>
        <w:pStyle w:val="BulletedList"/>
      </w:pPr>
      <w:r w:rsidRPr="00CF5082">
        <w:t>Requires no other human involvement</w:t>
      </w:r>
    </w:p>
    <w:p w14:paraId="2889EC99" w14:textId="77777777" w:rsidR="00B53CCF" w:rsidRPr="00CF5082" w:rsidRDefault="00B53CCF" w:rsidP="00CF5082">
      <w:pPr>
        <w:pStyle w:val="BulletedList"/>
      </w:pPr>
      <w:r w:rsidRPr="00CF5082">
        <w:t>No funding needed</w:t>
      </w:r>
    </w:p>
    <w:p w14:paraId="2889EC9A" w14:textId="77777777" w:rsidR="00B53CCF" w:rsidRPr="00CF5082" w:rsidRDefault="00B53CCF" w:rsidP="00CF5082">
      <w:pPr>
        <w:pStyle w:val="BulletedList"/>
      </w:pPr>
      <w:r w:rsidRPr="00CF5082">
        <w:t>Simple</w:t>
      </w:r>
    </w:p>
    <w:p w14:paraId="2889EC9B" w14:textId="77777777" w:rsidR="00B53CCF" w:rsidRPr="00CF5082" w:rsidRDefault="00B53CCF" w:rsidP="00CF5082">
      <w:pPr>
        <w:pStyle w:val="BulletedList"/>
      </w:pPr>
      <w:r w:rsidRPr="00CF5082">
        <w:t>Quick</w:t>
      </w:r>
    </w:p>
    <w:p w14:paraId="2889EC9C" w14:textId="77777777" w:rsidR="00B53CCF" w:rsidRPr="00CF5082" w:rsidRDefault="00B53CCF" w:rsidP="00CF5082">
      <w:pPr>
        <w:pStyle w:val="BulletedList"/>
      </w:pPr>
      <w:r w:rsidRPr="00CF5082">
        <w:t>Fun</w:t>
      </w:r>
    </w:p>
    <w:p w14:paraId="2889EC9D" w14:textId="77777777" w:rsidR="007E5A99" w:rsidRPr="00CF5082" w:rsidRDefault="00053DA7" w:rsidP="00CF5082">
      <w:pPr>
        <w:pStyle w:val="BulletedList"/>
      </w:pPr>
      <w:r w:rsidRPr="00CF5082">
        <w:t>Easy to find information</w:t>
      </w:r>
    </w:p>
    <w:p w14:paraId="2889EC9E" w14:textId="77777777" w:rsidR="00053DA7" w:rsidRPr="00053DA7" w:rsidRDefault="00053DA7" w:rsidP="00053DA7">
      <w:pPr>
        <w:pStyle w:val="BulletedList"/>
        <w:numPr>
          <w:ilvl w:val="0"/>
          <w:numId w:val="0"/>
        </w:numPr>
        <w:spacing w:before="0" w:after="0"/>
        <w:ind w:left="720"/>
      </w:pPr>
    </w:p>
    <w:p w14:paraId="2889EC9F" w14:textId="312B56EF" w:rsidR="00D80CDB" w:rsidRDefault="000A7BBA" w:rsidP="003025A9">
      <w:pPr>
        <w:rPr>
          <w:noProof/>
          <w:lang w:val="en-GB" w:eastAsia="en-GB"/>
        </w:rPr>
      </w:pPr>
      <w:r w:rsidRPr="00476AD9">
        <w:rPr>
          <w:noProof/>
          <w:lang w:val="en-GB" w:eastAsia="en-GB"/>
        </w:rPr>
        <w:t>My w</w:t>
      </w:r>
      <w:r w:rsidR="0068513F" w:rsidRPr="00476AD9">
        <w:rPr>
          <w:noProof/>
          <w:lang w:val="en-GB" w:eastAsia="en-GB"/>
        </w:rPr>
        <w:t xml:space="preserve">ebsite is for all </w:t>
      </w:r>
      <w:r w:rsidR="005F0CCB" w:rsidRPr="00476AD9">
        <w:rPr>
          <w:noProof/>
          <w:lang w:val="en-GB" w:eastAsia="en-GB"/>
        </w:rPr>
        <w:t>Deaf</w:t>
      </w:r>
      <w:r w:rsidR="0068513F" w:rsidRPr="00476AD9">
        <w:rPr>
          <w:noProof/>
          <w:lang w:val="en-GB" w:eastAsia="en-GB"/>
        </w:rPr>
        <w:t xml:space="preserve"> people</w:t>
      </w:r>
      <w:r w:rsidR="00CF5082" w:rsidRPr="00476AD9">
        <w:rPr>
          <w:noProof/>
          <w:lang w:val="en-GB" w:eastAsia="en-GB"/>
        </w:rPr>
        <w:t xml:space="preserve"> and it</w:t>
      </w:r>
      <w:r w:rsidR="00476AD9" w:rsidRPr="00476AD9">
        <w:rPr>
          <w:noProof/>
          <w:lang w:val="en-GB" w:eastAsia="en-GB"/>
        </w:rPr>
        <w:t xml:space="preserve"> is</w:t>
      </w:r>
      <w:r w:rsidR="00CF5082" w:rsidRPr="00476AD9">
        <w:rPr>
          <w:noProof/>
          <w:lang w:val="en-GB" w:eastAsia="en-GB"/>
        </w:rPr>
        <w:t xml:space="preserve"> implemented in Chapter 4</w:t>
      </w:r>
      <w:r w:rsidR="0068513F" w:rsidRPr="00476AD9">
        <w:rPr>
          <w:noProof/>
          <w:lang w:val="en-GB" w:eastAsia="en-GB"/>
        </w:rPr>
        <w:t>.  I</w:t>
      </w:r>
      <w:r w:rsidRPr="00476AD9">
        <w:rPr>
          <w:noProof/>
          <w:lang w:val="en-GB" w:eastAsia="en-GB"/>
        </w:rPr>
        <w:t>t is simply a leisure facility.</w:t>
      </w:r>
      <w:r>
        <w:rPr>
          <w:noProof/>
          <w:lang w:val="en-GB" w:eastAsia="en-GB"/>
        </w:rPr>
        <w:t xml:space="preserve"> My websites singleness of pur</w:t>
      </w:r>
      <w:r w:rsidR="00D67982">
        <w:rPr>
          <w:noProof/>
          <w:lang w:val="en-GB" w:eastAsia="en-GB"/>
        </w:rPr>
        <w:t>p</w:t>
      </w:r>
      <w:r>
        <w:rPr>
          <w:noProof/>
          <w:lang w:val="en-GB" w:eastAsia="en-GB"/>
        </w:rPr>
        <w:t>ose is it’s main asset. This technology would not be of benefit in a cinema environment as to use this technology one must use a laptop or phone which would not be pernitted in cinema spaces. Although, this website does show me how we all must consider the rise of voice recognition technology in computer science and how to accomodae it into our own websites.</w:t>
      </w:r>
    </w:p>
    <w:p w14:paraId="2889ECA6" w14:textId="77777777" w:rsidR="00180C73" w:rsidRDefault="00180C73" w:rsidP="003025A9">
      <w:pPr>
        <w:rPr>
          <w:noProof/>
          <w:lang w:val="en-GB" w:eastAsia="en-GB"/>
        </w:rPr>
      </w:pPr>
    </w:p>
    <w:p w14:paraId="2889ECA7" w14:textId="77777777" w:rsidR="008361C0" w:rsidRDefault="00D22869" w:rsidP="003025A9">
      <w:pPr>
        <w:rPr>
          <w:noProof/>
          <w:lang w:val="en-GB" w:eastAsia="en-GB"/>
        </w:rPr>
      </w:pPr>
      <w:r w:rsidRPr="008361C0">
        <w:rPr>
          <w:noProof/>
          <w:lang w:val="en-GB" w:eastAsia="en-GB" w:bidi="bn-BD"/>
        </w:rPr>
        <w:lastRenderedPageBreak/>
        <w:drawing>
          <wp:inline distT="0" distB="0" distL="0" distR="0" wp14:anchorId="2889EE35" wp14:editId="2889EE36">
            <wp:extent cx="5581650" cy="2905125"/>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t="12022" b="4645"/>
                    <a:stretch>
                      <a:fillRect/>
                    </a:stretch>
                  </pic:blipFill>
                  <pic:spPr bwMode="auto">
                    <a:xfrm>
                      <a:off x="0" y="0"/>
                      <a:ext cx="5581650" cy="2905125"/>
                    </a:xfrm>
                    <a:prstGeom prst="rect">
                      <a:avLst/>
                    </a:prstGeom>
                    <a:noFill/>
                    <a:ln>
                      <a:noFill/>
                    </a:ln>
                  </pic:spPr>
                </pic:pic>
              </a:graphicData>
            </a:graphic>
          </wp:inline>
        </w:drawing>
      </w:r>
    </w:p>
    <w:p w14:paraId="2889ECA8" w14:textId="6DBE73CA" w:rsidR="00180C73" w:rsidRPr="007E5A99" w:rsidRDefault="00053DA7" w:rsidP="00B23CE2">
      <w:pPr>
        <w:pStyle w:val="Figure"/>
      </w:pPr>
      <w:bookmarkStart w:id="20" w:name="_Toc512249293"/>
      <w:bookmarkStart w:id="21" w:name="_Toc512843602"/>
      <w:bookmarkEnd w:id="20"/>
      <w:r>
        <w:t xml:space="preserve">National </w:t>
      </w:r>
      <w:r w:rsidR="005F0CCB">
        <w:t>Deaf</w:t>
      </w:r>
      <w:r>
        <w:t xml:space="preserve"> Children Society </w:t>
      </w:r>
      <w:r w:rsidR="00C45AF6">
        <w:t>(</w:t>
      </w:r>
      <w:r w:rsidR="00B23CE2" w:rsidRPr="00B23CE2">
        <w:t>www.ndcs.org.uk</w:t>
      </w:r>
      <w:r w:rsidR="00B23CE2">
        <w:t>)</w:t>
      </w:r>
      <w:bookmarkEnd w:id="21"/>
    </w:p>
    <w:p w14:paraId="2889ECA9" w14:textId="6F84AB32" w:rsidR="00180C73" w:rsidRDefault="00180C73" w:rsidP="003025A9">
      <w:pPr>
        <w:rPr>
          <w:noProof/>
          <w:lang w:val="en-GB" w:eastAsia="en-GB"/>
        </w:rPr>
      </w:pPr>
      <w:r>
        <w:rPr>
          <w:noProof/>
          <w:lang w:val="en-GB" w:eastAsia="en-GB"/>
        </w:rPr>
        <w:t xml:space="preserve">The National </w:t>
      </w:r>
      <w:r w:rsidR="005F0CCB">
        <w:rPr>
          <w:noProof/>
          <w:lang w:val="en-GB" w:eastAsia="en-GB"/>
        </w:rPr>
        <w:t>Deaf</w:t>
      </w:r>
      <w:r>
        <w:rPr>
          <w:noProof/>
          <w:lang w:val="en-GB" w:eastAsia="en-GB"/>
        </w:rPr>
        <w:t xml:space="preserve"> Children Society is a well known </w:t>
      </w:r>
      <w:r w:rsidR="005F0CCB">
        <w:rPr>
          <w:noProof/>
          <w:lang w:val="en-GB" w:eastAsia="en-GB"/>
        </w:rPr>
        <w:t>Deaf</w:t>
      </w:r>
      <w:r>
        <w:rPr>
          <w:noProof/>
          <w:lang w:val="en-GB" w:eastAsia="en-GB"/>
        </w:rPr>
        <w:t xml:space="preserve"> website, it is a resource that many parents use for their </w:t>
      </w:r>
      <w:r w:rsidR="005F0CCB">
        <w:rPr>
          <w:noProof/>
          <w:lang w:val="en-GB" w:eastAsia="en-GB"/>
        </w:rPr>
        <w:t>Deaf</w:t>
      </w:r>
      <w:r>
        <w:rPr>
          <w:noProof/>
          <w:lang w:val="en-GB" w:eastAsia="en-GB"/>
        </w:rPr>
        <w:t xml:space="preserve"> children. Again, like the other websites it contains a lot of generi</w:t>
      </w:r>
      <w:r w:rsidR="000652D8">
        <w:rPr>
          <w:noProof/>
          <w:lang w:val="en-GB" w:eastAsia="en-GB"/>
        </w:rPr>
        <w:t xml:space="preserve">c information about specific </w:t>
      </w:r>
      <w:r w:rsidR="005F0CCB">
        <w:rPr>
          <w:noProof/>
          <w:lang w:val="en-GB" w:eastAsia="en-GB"/>
        </w:rPr>
        <w:t>Deaf</w:t>
      </w:r>
      <w:r>
        <w:rPr>
          <w:noProof/>
          <w:lang w:val="en-GB" w:eastAsia="en-GB"/>
        </w:rPr>
        <w:t xml:space="preserve"> related events and information. This is an advantage for general </w:t>
      </w:r>
      <w:r w:rsidR="005F0CCB">
        <w:rPr>
          <w:noProof/>
          <w:lang w:val="en-GB" w:eastAsia="en-GB"/>
        </w:rPr>
        <w:t>Deaf</w:t>
      </w:r>
      <w:r>
        <w:rPr>
          <w:noProof/>
          <w:lang w:val="en-GB" w:eastAsia="en-GB"/>
        </w:rPr>
        <w:t xml:space="preserve"> </w:t>
      </w:r>
      <w:r w:rsidR="00474CEF">
        <w:rPr>
          <w:noProof/>
          <w:lang w:val="en-GB" w:eastAsia="en-GB"/>
        </w:rPr>
        <w:t>issues but not specific for film subtitles. Although, this website does contains a link to</w:t>
      </w:r>
      <w:r w:rsidR="000C0E16">
        <w:rPr>
          <w:noProof/>
          <w:lang w:val="en-GB" w:eastAsia="en-GB"/>
        </w:rPr>
        <w:t xml:space="preserve"> cinema showings which are cineworld and vue these are often out of date and to find the subtitled links took a long time due to the amount of information on this website. For example I managed to find it after approximaely five minutes but I road tested it on two hearing friends that are not as computer literate as myself and they could not find the information at all.</w:t>
      </w:r>
      <w:r w:rsidR="00474CEF">
        <w:rPr>
          <w:noProof/>
          <w:lang w:val="en-GB" w:eastAsia="en-GB"/>
        </w:rPr>
        <w:t xml:space="preserve"> </w:t>
      </w:r>
    </w:p>
    <w:p w14:paraId="2889ECAA" w14:textId="02DE4D0F" w:rsidR="000C0E16" w:rsidRDefault="00937FE9" w:rsidP="003025A9">
      <w:pPr>
        <w:rPr>
          <w:noProof/>
          <w:lang w:val="en-GB" w:eastAsia="en-GB"/>
        </w:rPr>
      </w:pPr>
      <w:r>
        <w:rPr>
          <w:noProof/>
          <w:lang w:val="en-GB" w:eastAsia="en-GB"/>
        </w:rPr>
        <w:t xml:space="preserve">As can be seen in my survey there is a large difficulty around subtitled viewings for </w:t>
      </w:r>
      <w:r w:rsidR="005F0CCB">
        <w:rPr>
          <w:noProof/>
          <w:lang w:val="en-GB" w:eastAsia="en-GB"/>
        </w:rPr>
        <w:t>Deaf</w:t>
      </w:r>
      <w:r>
        <w:rPr>
          <w:noProof/>
          <w:lang w:val="en-GB" w:eastAsia="en-GB"/>
        </w:rPr>
        <w:t xml:space="preserve"> people to access which my website aims to eliminate. When you view subtitled cinema showings three things become very clear. Firstly, they are at obscure times in the af</w:t>
      </w:r>
      <w:r w:rsidR="000652D8">
        <w:rPr>
          <w:noProof/>
          <w:lang w:val="en-GB" w:eastAsia="en-GB"/>
        </w:rPr>
        <w:t xml:space="preserve">ternoon or mornings suggesting </w:t>
      </w:r>
      <w:r w:rsidR="005F0CCB">
        <w:rPr>
          <w:noProof/>
          <w:lang w:val="en-GB" w:eastAsia="en-GB"/>
        </w:rPr>
        <w:t>Deaf</w:t>
      </w:r>
      <w:r>
        <w:rPr>
          <w:noProof/>
          <w:lang w:val="en-GB" w:eastAsia="en-GB"/>
        </w:rPr>
        <w:t xml:space="preserve"> people do not go to work. Secondly, when </w:t>
      </w:r>
      <w:r w:rsidR="005F0CCB">
        <w:rPr>
          <w:noProof/>
          <w:lang w:val="en-GB" w:eastAsia="en-GB"/>
        </w:rPr>
        <w:t>Deaf</w:t>
      </w:r>
      <w:r>
        <w:rPr>
          <w:noProof/>
          <w:lang w:val="en-GB" w:eastAsia="en-GB"/>
        </w:rPr>
        <w:t xml:space="preserve"> people do actually go even at these obscure and unsociable times the listings are often incorrect because of this most </w:t>
      </w:r>
      <w:r w:rsidR="005F0CCB">
        <w:rPr>
          <w:noProof/>
          <w:lang w:val="en-GB" w:eastAsia="en-GB"/>
        </w:rPr>
        <w:t>Deaf</w:t>
      </w:r>
      <w:r>
        <w:rPr>
          <w:noProof/>
          <w:lang w:val="en-GB" w:eastAsia="en-GB"/>
        </w:rPr>
        <w:t xml:space="preserve"> people give up going to the cinema and download at home if they are able to. Thirdly, much to the dismay of most of my </w:t>
      </w:r>
      <w:r w:rsidR="005F0CCB">
        <w:rPr>
          <w:noProof/>
          <w:lang w:val="en-GB" w:eastAsia="en-GB"/>
        </w:rPr>
        <w:t>Deaf</w:t>
      </w:r>
      <w:r>
        <w:rPr>
          <w:noProof/>
          <w:lang w:val="en-GB" w:eastAsia="en-GB"/>
        </w:rPr>
        <w:t xml:space="preserve"> friends they</w:t>
      </w:r>
      <w:r w:rsidR="00CA4356">
        <w:rPr>
          <w:noProof/>
          <w:lang w:val="en-GB" w:eastAsia="en-GB"/>
        </w:rPr>
        <w:t xml:space="preserve"> are often </w:t>
      </w:r>
      <w:r>
        <w:rPr>
          <w:noProof/>
          <w:lang w:val="en-GB" w:eastAsia="en-GB"/>
        </w:rPr>
        <w:t>out of date anyway</w:t>
      </w:r>
      <w:r w:rsidR="00CA4356">
        <w:rPr>
          <w:noProof/>
          <w:lang w:val="en-GB" w:eastAsia="en-GB"/>
        </w:rPr>
        <w:t>! I hope through my website that it may collect enough people who will use it and therefore influence an improvement to these issues.</w:t>
      </w:r>
    </w:p>
    <w:p w14:paraId="2889ECAB" w14:textId="74B671F0" w:rsidR="00CA4356" w:rsidRDefault="007C25EC" w:rsidP="003025A9">
      <w:pPr>
        <w:rPr>
          <w:noProof/>
          <w:lang w:val="en-GB" w:eastAsia="en-GB"/>
        </w:rPr>
      </w:pPr>
      <w:r>
        <w:rPr>
          <w:noProof/>
          <w:lang w:val="en-GB" w:eastAsia="en-GB"/>
        </w:rPr>
        <w:t xml:space="preserve">The advantages to NDCS </w:t>
      </w:r>
      <w:r w:rsidR="00CA4356">
        <w:rPr>
          <w:noProof/>
          <w:lang w:val="en-GB" w:eastAsia="en-GB"/>
        </w:rPr>
        <w:t xml:space="preserve">website is that you can book tickets directly with the cinema, my website does not offer this </w:t>
      </w:r>
      <w:r>
        <w:rPr>
          <w:noProof/>
          <w:lang w:val="en-GB" w:eastAsia="en-GB"/>
        </w:rPr>
        <w:t>option at the</w:t>
      </w:r>
      <w:r w:rsidR="00CA4356">
        <w:rPr>
          <w:noProof/>
          <w:lang w:val="en-GB" w:eastAsia="en-GB"/>
        </w:rPr>
        <w:t xml:space="preserve"> present time but it is my aim to include this in the future.</w:t>
      </w:r>
      <w:r>
        <w:rPr>
          <w:noProof/>
          <w:lang w:val="en-GB" w:eastAsia="en-GB"/>
        </w:rPr>
        <w:t xml:space="preserve"> Again, this website shows the specificness of my website in that it has one aim and will be quick and easy to use. The information will be easy to find and will contain no mistakes eliminating the frustration for </w:t>
      </w:r>
      <w:r w:rsidR="005F0CCB">
        <w:rPr>
          <w:noProof/>
          <w:lang w:val="en-GB" w:eastAsia="en-GB"/>
        </w:rPr>
        <w:t>Deaf</w:t>
      </w:r>
      <w:r>
        <w:rPr>
          <w:noProof/>
          <w:lang w:val="en-GB" w:eastAsia="en-GB"/>
        </w:rPr>
        <w:t xml:space="preserve"> people, as I myself have experienced many times being a </w:t>
      </w:r>
      <w:r w:rsidR="005F0CCB">
        <w:rPr>
          <w:noProof/>
          <w:lang w:val="en-GB" w:eastAsia="en-GB"/>
        </w:rPr>
        <w:t>Deaf</w:t>
      </w:r>
      <w:r>
        <w:rPr>
          <w:noProof/>
          <w:lang w:val="en-GB" w:eastAsia="en-GB"/>
        </w:rPr>
        <w:t xml:space="preserve"> man.</w:t>
      </w:r>
    </w:p>
    <w:p w14:paraId="2889ECAD" w14:textId="77777777" w:rsidR="007C25EC" w:rsidRDefault="007C25EC" w:rsidP="003025A9">
      <w:pPr>
        <w:rPr>
          <w:noProof/>
          <w:lang w:val="en-GB" w:eastAsia="en-GB"/>
        </w:rPr>
      </w:pPr>
    </w:p>
    <w:p w14:paraId="2889ECAE" w14:textId="77777777" w:rsidR="008361C0" w:rsidRDefault="008361C0" w:rsidP="003025A9">
      <w:pPr>
        <w:rPr>
          <w:noProof/>
          <w:lang w:val="en-GB" w:eastAsia="en-GB"/>
        </w:rPr>
      </w:pPr>
    </w:p>
    <w:p w14:paraId="2889ECAF" w14:textId="77777777" w:rsidR="008361C0" w:rsidRDefault="008361C0" w:rsidP="003025A9">
      <w:pPr>
        <w:rPr>
          <w:noProof/>
          <w:lang w:val="en-GB" w:eastAsia="en-GB"/>
        </w:rPr>
      </w:pPr>
    </w:p>
    <w:p w14:paraId="2889ECB0" w14:textId="77777777" w:rsidR="008361C0" w:rsidRDefault="00D22869" w:rsidP="003025A9">
      <w:pPr>
        <w:rPr>
          <w:noProof/>
          <w:lang w:val="en-GB" w:eastAsia="en-GB"/>
        </w:rPr>
      </w:pPr>
      <w:r w:rsidRPr="008361C0">
        <w:rPr>
          <w:noProof/>
          <w:lang w:val="en-GB" w:eastAsia="en-GB" w:bidi="bn-BD"/>
        </w:rPr>
        <w:lastRenderedPageBreak/>
        <w:drawing>
          <wp:inline distT="0" distB="0" distL="0" distR="0" wp14:anchorId="2889EE37" wp14:editId="2889EE38">
            <wp:extent cx="5581650" cy="299085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t="7104" b="7104"/>
                    <a:stretch>
                      <a:fillRect/>
                    </a:stretch>
                  </pic:blipFill>
                  <pic:spPr bwMode="auto">
                    <a:xfrm>
                      <a:off x="0" y="0"/>
                      <a:ext cx="5581650" cy="2990850"/>
                    </a:xfrm>
                    <a:prstGeom prst="rect">
                      <a:avLst/>
                    </a:prstGeom>
                    <a:noFill/>
                    <a:ln>
                      <a:noFill/>
                    </a:ln>
                  </pic:spPr>
                </pic:pic>
              </a:graphicData>
            </a:graphic>
          </wp:inline>
        </w:drawing>
      </w:r>
    </w:p>
    <w:p w14:paraId="2889ECB1" w14:textId="651E57EE" w:rsidR="007C25EC" w:rsidRDefault="00A328F0" w:rsidP="00B23CE2">
      <w:pPr>
        <w:pStyle w:val="Figure"/>
        <w:rPr>
          <w:noProof/>
          <w:lang w:eastAsia="en-GB"/>
        </w:rPr>
      </w:pPr>
      <w:bookmarkStart w:id="22" w:name="_Toc512843603"/>
      <w:r>
        <w:rPr>
          <w:noProof/>
          <w:lang w:eastAsia="en-GB"/>
        </w:rPr>
        <w:t>B</w:t>
      </w:r>
      <w:r w:rsidR="004A099D">
        <w:rPr>
          <w:noProof/>
          <w:lang w:eastAsia="en-GB"/>
        </w:rPr>
        <w:t xml:space="preserve">ritish </w:t>
      </w:r>
      <w:r w:rsidR="005F0CCB">
        <w:rPr>
          <w:noProof/>
          <w:lang w:eastAsia="en-GB"/>
        </w:rPr>
        <w:t>Deaf</w:t>
      </w:r>
      <w:r w:rsidR="004A099D">
        <w:rPr>
          <w:noProof/>
          <w:lang w:eastAsia="en-GB"/>
        </w:rPr>
        <w:t xml:space="preserve"> </w:t>
      </w:r>
      <w:r>
        <w:rPr>
          <w:noProof/>
          <w:lang w:eastAsia="en-GB"/>
        </w:rPr>
        <w:t>A</w:t>
      </w:r>
      <w:r w:rsidR="004A099D">
        <w:rPr>
          <w:noProof/>
          <w:lang w:eastAsia="en-GB"/>
        </w:rPr>
        <w:t>ssociation</w:t>
      </w:r>
      <w:r w:rsidR="00B23CE2">
        <w:rPr>
          <w:noProof/>
          <w:lang w:eastAsia="en-GB"/>
        </w:rPr>
        <w:t xml:space="preserve"> (</w:t>
      </w:r>
      <w:r w:rsidR="00B23CE2" w:rsidRPr="00B23CE2">
        <w:rPr>
          <w:noProof/>
          <w:lang w:eastAsia="en-GB"/>
        </w:rPr>
        <w:t>https://bda.org.uk/</w:t>
      </w:r>
      <w:r w:rsidR="00B23CE2">
        <w:rPr>
          <w:noProof/>
          <w:lang w:eastAsia="en-GB"/>
        </w:rPr>
        <w:t>)</w:t>
      </w:r>
      <w:bookmarkEnd w:id="22"/>
      <w:r w:rsidR="004A099D">
        <w:rPr>
          <w:noProof/>
          <w:lang w:eastAsia="en-GB"/>
        </w:rPr>
        <w:t xml:space="preserve"> </w:t>
      </w:r>
      <w:r>
        <w:rPr>
          <w:noProof/>
          <w:lang w:eastAsia="en-GB"/>
        </w:rPr>
        <w:t xml:space="preserve"> </w:t>
      </w:r>
      <w:bookmarkStart w:id="23" w:name="_Toc512249295"/>
      <w:bookmarkStart w:id="24" w:name="_Toc512250858"/>
      <w:bookmarkStart w:id="25" w:name="_Toc512250900"/>
      <w:bookmarkEnd w:id="23"/>
      <w:bookmarkEnd w:id="24"/>
      <w:bookmarkEnd w:id="25"/>
    </w:p>
    <w:p w14:paraId="2889ECB2" w14:textId="15336ECA" w:rsidR="007C25EC" w:rsidRDefault="007C25EC" w:rsidP="003025A9">
      <w:pPr>
        <w:rPr>
          <w:noProof/>
          <w:lang w:val="en-GB" w:eastAsia="en-GB"/>
        </w:rPr>
      </w:pPr>
      <w:r>
        <w:rPr>
          <w:noProof/>
          <w:lang w:val="en-GB" w:eastAsia="en-GB"/>
        </w:rPr>
        <w:t xml:space="preserve">The British </w:t>
      </w:r>
      <w:r w:rsidR="005F0CCB">
        <w:rPr>
          <w:noProof/>
          <w:lang w:val="en-GB" w:eastAsia="en-GB"/>
        </w:rPr>
        <w:t>Deaf</w:t>
      </w:r>
      <w:r w:rsidR="00A919CC">
        <w:rPr>
          <w:noProof/>
          <w:lang w:val="en-GB" w:eastAsia="en-GB"/>
        </w:rPr>
        <w:t xml:space="preserve"> Association is another famous </w:t>
      </w:r>
      <w:r w:rsidR="005F0CCB">
        <w:rPr>
          <w:noProof/>
          <w:lang w:val="en-GB" w:eastAsia="en-GB"/>
        </w:rPr>
        <w:t>Deaf</w:t>
      </w:r>
      <w:r>
        <w:rPr>
          <w:noProof/>
          <w:lang w:val="en-GB" w:eastAsia="en-GB"/>
        </w:rPr>
        <w:t xml:space="preserve"> website</w:t>
      </w:r>
      <w:r w:rsidR="00A919CC">
        <w:rPr>
          <w:noProof/>
          <w:lang w:val="en-GB" w:eastAsia="en-GB"/>
        </w:rPr>
        <w:t xml:space="preserve"> and</w:t>
      </w:r>
      <w:r>
        <w:rPr>
          <w:noProof/>
          <w:lang w:val="en-GB" w:eastAsia="en-GB"/>
        </w:rPr>
        <w:t xml:space="preserve"> again it contains a mixture of general informatio</w:t>
      </w:r>
      <w:r w:rsidR="00E442C3">
        <w:rPr>
          <w:noProof/>
          <w:lang w:val="en-GB" w:eastAsia="en-GB"/>
        </w:rPr>
        <w:t xml:space="preserve">n into </w:t>
      </w:r>
      <w:r w:rsidR="005F0CCB">
        <w:rPr>
          <w:noProof/>
          <w:lang w:val="en-GB" w:eastAsia="en-GB"/>
        </w:rPr>
        <w:t>Deaf</w:t>
      </w:r>
      <w:r>
        <w:rPr>
          <w:noProof/>
          <w:lang w:val="en-GB" w:eastAsia="en-GB"/>
        </w:rPr>
        <w:t xml:space="preserve"> related issues</w:t>
      </w:r>
      <w:r w:rsidR="00E12250">
        <w:rPr>
          <w:noProof/>
          <w:lang w:val="en-GB" w:eastAsia="en-GB"/>
        </w:rPr>
        <w:t xml:space="preserve">. This is not a specific website aimed at leisure such is mine. This is a ‘serious’ website containing information on education, support, </w:t>
      </w:r>
      <w:r w:rsidR="005F0CCB">
        <w:rPr>
          <w:noProof/>
          <w:lang w:val="en-GB" w:eastAsia="en-GB"/>
        </w:rPr>
        <w:t>Deaf</w:t>
      </w:r>
      <w:r w:rsidR="00E12250">
        <w:rPr>
          <w:noProof/>
          <w:lang w:val="en-GB" w:eastAsia="en-GB"/>
        </w:rPr>
        <w:t xml:space="preserve"> community, resources and fund raising events. These are vital to </w:t>
      </w:r>
      <w:r w:rsidR="005F0CCB">
        <w:rPr>
          <w:noProof/>
          <w:lang w:val="en-GB" w:eastAsia="en-GB"/>
        </w:rPr>
        <w:t>Deaf</w:t>
      </w:r>
      <w:r w:rsidR="00E12250">
        <w:rPr>
          <w:noProof/>
          <w:lang w:val="en-GB" w:eastAsia="en-GB"/>
        </w:rPr>
        <w:t xml:space="preserve"> people’s live but this is missing what my website aims to do providing leisure and fun which is easy to find and up to date. My website is for leisure </w:t>
      </w:r>
      <w:r w:rsidR="00104B62">
        <w:rPr>
          <w:noProof/>
          <w:lang w:val="en-GB" w:eastAsia="en-GB"/>
        </w:rPr>
        <w:t xml:space="preserve">there does not appear to be </w:t>
      </w:r>
      <w:r w:rsidR="00E12250">
        <w:rPr>
          <w:noProof/>
          <w:lang w:val="en-GB" w:eastAsia="en-GB"/>
        </w:rPr>
        <w:t>another website that is solely based on this idea.</w:t>
      </w:r>
    </w:p>
    <w:p w14:paraId="2889ECB3" w14:textId="62C67CFC" w:rsidR="00E12250" w:rsidRDefault="00E12250" w:rsidP="003025A9">
      <w:pPr>
        <w:rPr>
          <w:noProof/>
          <w:lang w:val="en-GB" w:eastAsia="en-GB"/>
        </w:rPr>
      </w:pPr>
      <w:r>
        <w:rPr>
          <w:noProof/>
          <w:lang w:val="en-GB" w:eastAsia="en-GB"/>
        </w:rPr>
        <w:t xml:space="preserve">Even though both our websites are based around the same sort of thing providing information for </w:t>
      </w:r>
      <w:r w:rsidR="005F0CCB">
        <w:rPr>
          <w:noProof/>
          <w:lang w:val="en-GB" w:eastAsia="en-GB"/>
        </w:rPr>
        <w:t>Deaf</w:t>
      </w:r>
      <w:r>
        <w:rPr>
          <w:noProof/>
          <w:lang w:val="en-GB" w:eastAsia="en-GB"/>
        </w:rPr>
        <w:t xml:space="preserve"> people. My website is more inclusive </w:t>
      </w:r>
      <w:r w:rsidR="00B95A4B">
        <w:rPr>
          <w:noProof/>
          <w:lang w:val="en-GB" w:eastAsia="en-GB"/>
        </w:rPr>
        <w:t xml:space="preserve">and not focusing just on </w:t>
      </w:r>
      <w:r w:rsidR="005F0CCB">
        <w:rPr>
          <w:noProof/>
          <w:lang w:val="en-GB" w:eastAsia="en-GB"/>
        </w:rPr>
        <w:t>Deaf</w:t>
      </w:r>
      <w:r w:rsidR="00B95A4B">
        <w:rPr>
          <w:noProof/>
          <w:lang w:val="en-GB" w:eastAsia="en-GB"/>
        </w:rPr>
        <w:t xml:space="preserve"> activities, my aim is to help </w:t>
      </w:r>
      <w:r w:rsidR="005F0CCB">
        <w:rPr>
          <w:noProof/>
          <w:lang w:val="en-GB" w:eastAsia="en-GB"/>
        </w:rPr>
        <w:t>Deaf</w:t>
      </w:r>
      <w:r w:rsidR="00B95A4B">
        <w:rPr>
          <w:noProof/>
          <w:lang w:val="en-GB" w:eastAsia="en-GB"/>
        </w:rPr>
        <w:t xml:space="preserve"> people to have the same access to a leisure facilility that hearing people have. The cinema is enjoyed by a </w:t>
      </w:r>
      <w:r w:rsidR="005F0CCB">
        <w:rPr>
          <w:noProof/>
          <w:lang w:val="en-GB" w:eastAsia="en-GB"/>
        </w:rPr>
        <w:t>Deaf</w:t>
      </w:r>
      <w:r w:rsidR="00B95A4B">
        <w:rPr>
          <w:noProof/>
          <w:lang w:val="en-GB" w:eastAsia="en-GB"/>
        </w:rPr>
        <w:t xml:space="preserve"> and hearing audience and should not be excluded to </w:t>
      </w:r>
      <w:r w:rsidR="005F0CCB">
        <w:rPr>
          <w:noProof/>
          <w:lang w:val="en-GB" w:eastAsia="en-GB"/>
        </w:rPr>
        <w:t>Deaf</w:t>
      </w:r>
      <w:r w:rsidR="00B95A4B">
        <w:rPr>
          <w:noProof/>
          <w:lang w:val="en-GB" w:eastAsia="en-GB"/>
        </w:rPr>
        <w:t xml:space="preserve"> people in this world of technolgical advances. </w:t>
      </w:r>
      <w:r w:rsidR="005F0CCB">
        <w:rPr>
          <w:noProof/>
          <w:lang w:val="en-GB" w:eastAsia="en-GB"/>
        </w:rPr>
        <w:t>Deaf</w:t>
      </w:r>
      <w:r w:rsidR="00B95A4B">
        <w:rPr>
          <w:noProof/>
          <w:lang w:val="en-GB" w:eastAsia="en-GB"/>
        </w:rPr>
        <w:t xml:space="preserve"> inclusion into the hearing world is one of the aims of my website.</w:t>
      </w:r>
    </w:p>
    <w:p w14:paraId="2889ECB4" w14:textId="1C8BDCFE" w:rsidR="00B95A4B" w:rsidRDefault="00B95A4B" w:rsidP="003025A9">
      <w:pPr>
        <w:rPr>
          <w:noProof/>
          <w:lang w:val="en-GB" w:eastAsia="en-GB"/>
        </w:rPr>
      </w:pPr>
      <w:r>
        <w:rPr>
          <w:noProof/>
          <w:lang w:val="en-GB" w:eastAsia="en-GB"/>
        </w:rPr>
        <w:t>This website is well establised and has many contacts to aid it’s functionability</w:t>
      </w:r>
      <w:r w:rsidR="00BF67C4">
        <w:rPr>
          <w:noProof/>
          <w:lang w:val="en-GB" w:eastAsia="en-GB"/>
        </w:rPr>
        <w:t>,</w:t>
      </w:r>
      <w:r>
        <w:rPr>
          <w:noProof/>
          <w:lang w:val="en-GB" w:eastAsia="en-GB"/>
        </w:rPr>
        <w:t xml:space="preserve"> this will be an aim </w:t>
      </w:r>
      <w:r w:rsidR="00104B62">
        <w:rPr>
          <w:noProof/>
          <w:lang w:val="en-GB" w:eastAsia="en-GB"/>
        </w:rPr>
        <w:t xml:space="preserve">of mine in the future once it </w:t>
      </w:r>
      <w:r>
        <w:rPr>
          <w:noProof/>
          <w:lang w:val="en-GB" w:eastAsia="en-GB"/>
        </w:rPr>
        <w:t>bec</w:t>
      </w:r>
      <w:r w:rsidR="00BF67C4">
        <w:rPr>
          <w:noProof/>
          <w:lang w:val="en-GB" w:eastAsia="en-GB"/>
        </w:rPr>
        <w:t xml:space="preserve">omes established and well known. </w:t>
      </w:r>
      <w:r w:rsidR="00104B62">
        <w:rPr>
          <w:noProof/>
          <w:lang w:val="en-GB" w:eastAsia="en-GB"/>
        </w:rPr>
        <w:t>More access will be gained in the future</w:t>
      </w:r>
      <w:r w:rsidR="00BF67C4">
        <w:rPr>
          <w:noProof/>
          <w:lang w:val="en-GB" w:eastAsia="en-GB"/>
        </w:rPr>
        <w:t xml:space="preserve"> to more </w:t>
      </w:r>
      <w:r w:rsidR="005F0CCB">
        <w:rPr>
          <w:noProof/>
          <w:lang w:val="en-GB" w:eastAsia="en-GB"/>
        </w:rPr>
        <w:t>Deaf</w:t>
      </w:r>
      <w:r w:rsidR="00BF67C4">
        <w:rPr>
          <w:noProof/>
          <w:lang w:val="en-GB" w:eastAsia="en-GB"/>
        </w:rPr>
        <w:t xml:space="preserve"> </w:t>
      </w:r>
      <w:r>
        <w:rPr>
          <w:noProof/>
          <w:lang w:val="en-GB" w:eastAsia="en-GB"/>
        </w:rPr>
        <w:t>companies and resources.</w:t>
      </w:r>
    </w:p>
    <w:p w14:paraId="2889ECB6" w14:textId="497E8CA8" w:rsidR="00460F60" w:rsidRDefault="00460F60" w:rsidP="003025A9">
      <w:pPr>
        <w:rPr>
          <w:noProof/>
          <w:lang w:val="en-GB" w:eastAsia="en-GB"/>
        </w:rPr>
      </w:pPr>
    </w:p>
    <w:p w14:paraId="2889ECB7" w14:textId="77777777" w:rsidR="00460F60" w:rsidRDefault="00D22869" w:rsidP="003025A9">
      <w:pPr>
        <w:rPr>
          <w:noProof/>
          <w:lang w:val="en-GB" w:eastAsia="en-GB"/>
        </w:rPr>
      </w:pPr>
      <w:r w:rsidRPr="00460F60">
        <w:rPr>
          <w:noProof/>
          <w:lang w:val="en-GB" w:eastAsia="en-GB" w:bidi="bn-BD"/>
        </w:rPr>
        <w:lastRenderedPageBreak/>
        <w:drawing>
          <wp:inline distT="0" distB="0" distL="0" distR="0" wp14:anchorId="2889EE39" wp14:editId="2889EE3A">
            <wp:extent cx="5581650" cy="30956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1650" cy="3095625"/>
                    </a:xfrm>
                    <a:prstGeom prst="rect">
                      <a:avLst/>
                    </a:prstGeom>
                    <a:noFill/>
                    <a:ln>
                      <a:noFill/>
                    </a:ln>
                  </pic:spPr>
                </pic:pic>
              </a:graphicData>
            </a:graphic>
          </wp:inline>
        </w:drawing>
      </w:r>
    </w:p>
    <w:p w14:paraId="2889ECB8" w14:textId="04C2E0D2" w:rsidR="004147C8" w:rsidRDefault="00D61AFB" w:rsidP="00B23CE2">
      <w:pPr>
        <w:pStyle w:val="Figure"/>
        <w:rPr>
          <w:noProof/>
          <w:lang w:eastAsia="en-GB"/>
        </w:rPr>
      </w:pPr>
      <w:bookmarkStart w:id="26" w:name="_Toc512843604"/>
      <w:r>
        <w:rPr>
          <w:noProof/>
          <w:lang w:eastAsia="en-GB"/>
        </w:rPr>
        <w:t>BSL Zone</w:t>
      </w:r>
      <w:r w:rsidR="00B23CE2">
        <w:rPr>
          <w:noProof/>
          <w:lang w:eastAsia="en-GB"/>
        </w:rPr>
        <w:t xml:space="preserve"> (</w:t>
      </w:r>
      <w:r w:rsidR="00B23CE2" w:rsidRPr="00B23CE2">
        <w:rPr>
          <w:noProof/>
          <w:lang w:eastAsia="en-GB"/>
        </w:rPr>
        <w:t>www.bslzone.co.uk</w:t>
      </w:r>
      <w:r w:rsidR="00B23CE2">
        <w:rPr>
          <w:noProof/>
          <w:lang w:eastAsia="en-GB"/>
        </w:rPr>
        <w:t>)</w:t>
      </w:r>
      <w:bookmarkEnd w:id="26"/>
    </w:p>
    <w:p w14:paraId="2889ECBB" w14:textId="305AC512" w:rsidR="00521ABC" w:rsidRDefault="00686EE3" w:rsidP="00521ABC">
      <w:pPr>
        <w:rPr>
          <w:noProof/>
          <w:lang w:val="en-GB" w:eastAsia="en-GB"/>
        </w:rPr>
      </w:pPr>
      <w:r>
        <w:rPr>
          <w:noProof/>
          <w:lang w:val="en-GB" w:eastAsia="en-GB"/>
        </w:rPr>
        <w:t>The BSL Zone website is excellent in that</w:t>
      </w:r>
      <w:r w:rsidR="00654DE0">
        <w:rPr>
          <w:noProof/>
          <w:lang w:val="en-GB" w:eastAsia="en-GB"/>
        </w:rPr>
        <w:t xml:space="preserve"> it</w:t>
      </w:r>
      <w:r>
        <w:rPr>
          <w:noProof/>
          <w:lang w:val="en-GB" w:eastAsia="en-GB"/>
        </w:rPr>
        <w:t xml:space="preserve"> tells </w:t>
      </w:r>
      <w:r w:rsidR="005F0CCB">
        <w:rPr>
          <w:noProof/>
          <w:lang w:val="en-GB" w:eastAsia="en-GB"/>
        </w:rPr>
        <w:t>Deaf</w:t>
      </w:r>
      <w:r>
        <w:rPr>
          <w:noProof/>
          <w:lang w:val="en-GB" w:eastAsia="en-GB"/>
        </w:rPr>
        <w:t xml:space="preserve"> people which shows on Television are signed. </w:t>
      </w:r>
      <w:r w:rsidR="00134826">
        <w:rPr>
          <w:noProof/>
          <w:lang w:val="en-GB" w:eastAsia="en-GB"/>
        </w:rPr>
        <w:t xml:space="preserve">Also specific programmes made including </w:t>
      </w:r>
      <w:r w:rsidR="005F0CCB">
        <w:rPr>
          <w:noProof/>
          <w:lang w:val="en-GB" w:eastAsia="en-GB"/>
        </w:rPr>
        <w:t>Deaf</w:t>
      </w:r>
      <w:r w:rsidR="00134826">
        <w:rPr>
          <w:noProof/>
          <w:lang w:val="en-GB" w:eastAsia="en-GB"/>
        </w:rPr>
        <w:t xml:space="preserve"> actors using sign language. </w:t>
      </w:r>
      <w:r w:rsidR="00654DE0">
        <w:rPr>
          <w:noProof/>
          <w:lang w:val="en-GB" w:eastAsia="en-GB"/>
        </w:rPr>
        <w:t xml:space="preserve">It is for </w:t>
      </w:r>
      <w:r w:rsidR="005F0CCB">
        <w:rPr>
          <w:noProof/>
          <w:lang w:val="en-GB" w:eastAsia="en-GB"/>
        </w:rPr>
        <w:t>Deaf</w:t>
      </w:r>
      <w:r w:rsidR="00654DE0">
        <w:rPr>
          <w:noProof/>
          <w:lang w:val="en-GB" w:eastAsia="en-GB"/>
        </w:rPr>
        <w:t xml:space="preserve"> sign language users. </w:t>
      </w:r>
      <w:r>
        <w:rPr>
          <w:noProof/>
          <w:lang w:val="en-GB" w:eastAsia="en-GB"/>
        </w:rPr>
        <w:t xml:space="preserve">There are 50.000 </w:t>
      </w:r>
      <w:r w:rsidR="005F0CCB">
        <w:rPr>
          <w:noProof/>
          <w:lang w:val="en-GB" w:eastAsia="en-GB"/>
        </w:rPr>
        <w:t>Deaf</w:t>
      </w:r>
      <w:r>
        <w:rPr>
          <w:noProof/>
          <w:lang w:val="en-GB" w:eastAsia="en-GB"/>
        </w:rPr>
        <w:t xml:space="preserve"> BSL (British sign language) users in the UK. This is a different type of website as to the proposed website in that mine is specific to film only</w:t>
      </w:r>
      <w:r w:rsidR="00134826">
        <w:rPr>
          <w:noProof/>
          <w:lang w:val="en-GB" w:eastAsia="en-GB"/>
        </w:rPr>
        <w:t xml:space="preserve">. It’s singularness of purpose is an asset. The proposed website is for </w:t>
      </w:r>
      <w:r w:rsidR="005F0CCB">
        <w:rPr>
          <w:noProof/>
          <w:lang w:val="en-GB" w:eastAsia="en-GB"/>
        </w:rPr>
        <w:t>Deaf</w:t>
      </w:r>
      <w:r w:rsidR="00134826">
        <w:rPr>
          <w:noProof/>
          <w:lang w:val="en-GB" w:eastAsia="en-GB"/>
        </w:rPr>
        <w:t xml:space="preserve"> people who can sign, read and lipread it is all inclusive, It is also specifically designed to access the latest films showing in the cinema</w:t>
      </w:r>
      <w:r w:rsidR="00B926A7">
        <w:rPr>
          <w:noProof/>
          <w:lang w:val="en-GB" w:eastAsia="en-GB"/>
        </w:rPr>
        <w:t xml:space="preserve"> to aid inclusion and close the</w:t>
      </w:r>
      <w:r w:rsidR="00654DE0">
        <w:rPr>
          <w:noProof/>
          <w:lang w:val="en-GB" w:eastAsia="en-GB"/>
        </w:rPr>
        <w:t xml:space="preserve"> gap on social isolation.</w:t>
      </w:r>
      <w:r w:rsidR="00B926A7">
        <w:rPr>
          <w:noProof/>
          <w:lang w:val="en-GB" w:eastAsia="en-GB"/>
        </w:rPr>
        <w:t xml:space="preserve"> Even though both websites are for the </w:t>
      </w:r>
      <w:r w:rsidR="005F0CCB">
        <w:rPr>
          <w:noProof/>
          <w:lang w:val="en-GB" w:eastAsia="en-GB"/>
        </w:rPr>
        <w:t>Deaf</w:t>
      </w:r>
      <w:r w:rsidR="00B926A7">
        <w:rPr>
          <w:noProof/>
          <w:lang w:val="en-GB" w:eastAsia="en-GB"/>
        </w:rPr>
        <w:t xml:space="preserve"> community they have different aims and objectives. This website also contains lots of other information surrounding </w:t>
      </w:r>
      <w:r w:rsidR="005F0CCB">
        <w:rPr>
          <w:noProof/>
          <w:lang w:val="en-GB" w:eastAsia="en-GB"/>
        </w:rPr>
        <w:t>Deaf</w:t>
      </w:r>
      <w:r w:rsidR="00B926A7">
        <w:rPr>
          <w:noProof/>
          <w:lang w:val="en-GB" w:eastAsia="en-GB"/>
        </w:rPr>
        <w:t xml:space="preserve"> issues whereas the proposed website is a quick and easy service looking for a specific subtitled film to watch.</w:t>
      </w:r>
      <w:ins w:id="27" w:author="Nahiyan" w:date="2018-04-23T12:16:00Z">
        <w:r w:rsidR="00D61AFB">
          <w:rPr>
            <w:noProof/>
            <w:lang w:val="en-GB" w:eastAsia="en-GB"/>
          </w:rPr>
          <w:t xml:space="preserve"> </w:t>
        </w:r>
      </w:ins>
    </w:p>
    <w:p w14:paraId="2889ECBC" w14:textId="77777777" w:rsidR="00521ABC" w:rsidRDefault="00E905B9" w:rsidP="00B31286">
      <w:pPr>
        <w:pStyle w:val="Heading2"/>
      </w:pPr>
      <w:r>
        <w:br w:type="page"/>
      </w:r>
      <w:bookmarkStart w:id="28" w:name="_Toc512843576"/>
      <w:r w:rsidR="00521ABC">
        <w:lastRenderedPageBreak/>
        <w:t>Interpreter/Note-Taker service</w:t>
      </w:r>
      <w:bookmarkEnd w:id="28"/>
    </w:p>
    <w:p w14:paraId="2889ECBD" w14:textId="0E3B0E5B" w:rsidR="00B9015B" w:rsidRDefault="00CF75C4" w:rsidP="00CF75C4">
      <w:pPr>
        <w:rPr>
          <w:lang w:val="en-GB"/>
        </w:rPr>
      </w:pPr>
      <w:r>
        <w:rPr>
          <w:lang w:val="en-GB"/>
        </w:rPr>
        <w:t xml:space="preserve">The </w:t>
      </w:r>
      <w:r w:rsidR="00AA1E5E">
        <w:rPr>
          <w:lang w:val="en-GB"/>
        </w:rPr>
        <w:t xml:space="preserve">biggest way for </w:t>
      </w:r>
      <w:r w:rsidR="005F0CCB">
        <w:rPr>
          <w:lang w:val="en-GB"/>
        </w:rPr>
        <w:t>Deaf</w:t>
      </w:r>
      <w:r>
        <w:rPr>
          <w:lang w:val="en-GB"/>
        </w:rPr>
        <w:t xml:space="preserve"> people to communicate in the modern world is through interpreters and not</w:t>
      </w:r>
      <w:r w:rsidR="00C32E9A">
        <w:rPr>
          <w:lang w:val="en-GB"/>
        </w:rPr>
        <w:t xml:space="preserve">e </w:t>
      </w:r>
      <w:r>
        <w:rPr>
          <w:lang w:val="en-GB"/>
        </w:rPr>
        <w:t>takers</w:t>
      </w:r>
      <w:r w:rsidR="00A478A1">
        <w:rPr>
          <w:lang w:val="en-GB"/>
        </w:rPr>
        <w:t xml:space="preserve">. What do these people do? </w:t>
      </w:r>
      <w:r w:rsidR="006B56AE">
        <w:rPr>
          <w:lang w:val="en-GB"/>
        </w:rPr>
        <w:t>A note</w:t>
      </w:r>
      <w:r w:rsidR="00407BD7">
        <w:rPr>
          <w:lang w:val="en-GB"/>
        </w:rPr>
        <w:t xml:space="preserve"> </w:t>
      </w:r>
      <w:r w:rsidR="006B56AE">
        <w:rPr>
          <w:lang w:val="en-GB"/>
        </w:rPr>
        <w:t xml:space="preserve">taker can be either manual or electronic and writes down what a </w:t>
      </w:r>
      <w:r w:rsidR="005F0CCB">
        <w:rPr>
          <w:lang w:val="en-GB"/>
        </w:rPr>
        <w:t>Deaf</w:t>
      </w:r>
      <w:r w:rsidR="00A478A1">
        <w:rPr>
          <w:lang w:val="en-GB"/>
        </w:rPr>
        <w:t xml:space="preserve"> person cannot hear.  Hearing students can write and</w:t>
      </w:r>
      <w:r w:rsidR="00AA1E5E">
        <w:rPr>
          <w:lang w:val="en-GB"/>
        </w:rPr>
        <w:t xml:space="preserve"> listen at the same time but a </w:t>
      </w:r>
      <w:r w:rsidR="005F0CCB">
        <w:rPr>
          <w:lang w:val="en-GB"/>
        </w:rPr>
        <w:t>Deaf</w:t>
      </w:r>
      <w:r w:rsidR="00A478A1">
        <w:rPr>
          <w:lang w:val="en-GB"/>
        </w:rPr>
        <w:t xml:space="preserve"> person can only </w:t>
      </w:r>
      <w:proofErr w:type="gramStart"/>
      <w:r w:rsidR="00A478A1">
        <w:rPr>
          <w:lang w:val="en-GB"/>
        </w:rPr>
        <w:t>either write</w:t>
      </w:r>
      <w:proofErr w:type="gramEnd"/>
      <w:r w:rsidR="00A478A1">
        <w:rPr>
          <w:lang w:val="en-GB"/>
        </w:rPr>
        <w:t xml:space="preserve">, look at the board or look at an interpreter, they cannot multi task in the same way.  An interpreter converts sign language to English and </w:t>
      </w:r>
      <w:r w:rsidR="00407BD7">
        <w:rPr>
          <w:lang w:val="en-GB"/>
        </w:rPr>
        <w:t>vice</w:t>
      </w:r>
      <w:r w:rsidR="00AA1E5E">
        <w:rPr>
          <w:lang w:val="en-GB"/>
        </w:rPr>
        <w:t xml:space="preserve"> versa. Some </w:t>
      </w:r>
      <w:r w:rsidR="005F0CCB">
        <w:rPr>
          <w:lang w:val="en-GB"/>
        </w:rPr>
        <w:t>Deaf</w:t>
      </w:r>
      <w:r w:rsidR="00A478A1">
        <w:rPr>
          <w:lang w:val="en-GB"/>
        </w:rPr>
        <w:t xml:space="preserve"> people have no voice or choose not to use their voice as the different sounds some </w:t>
      </w:r>
      <w:r w:rsidR="005F0CCB">
        <w:rPr>
          <w:lang w:val="en-GB"/>
        </w:rPr>
        <w:t>Deaf</w:t>
      </w:r>
      <w:r w:rsidR="00A478A1">
        <w:rPr>
          <w:lang w:val="en-GB"/>
        </w:rPr>
        <w:t xml:space="preserve"> people make means people assume </w:t>
      </w:r>
      <w:r w:rsidR="00B9015B">
        <w:rPr>
          <w:lang w:val="en-GB"/>
        </w:rPr>
        <w:t xml:space="preserve">they have a cognitive disability also.  </w:t>
      </w:r>
      <w:proofErr w:type="gramStart"/>
      <w:r w:rsidR="00B9015B">
        <w:rPr>
          <w:lang w:val="en-GB"/>
        </w:rPr>
        <w:t>So an interpreter will translate sign into voiced English to be received by a hearing person and spoken English voiced by a hearing person back</w:t>
      </w:r>
      <w:r w:rsidR="00DF053A">
        <w:rPr>
          <w:lang w:val="en-GB"/>
        </w:rPr>
        <w:t xml:space="preserve"> into sign to be received by a </w:t>
      </w:r>
      <w:r w:rsidR="005F0CCB">
        <w:rPr>
          <w:lang w:val="en-GB"/>
        </w:rPr>
        <w:t>Deaf</w:t>
      </w:r>
      <w:r w:rsidR="00B9015B">
        <w:rPr>
          <w:lang w:val="en-GB"/>
        </w:rPr>
        <w:t xml:space="preserve"> person.</w:t>
      </w:r>
      <w:proofErr w:type="gramEnd"/>
      <w:r w:rsidR="00407BD7">
        <w:rPr>
          <w:lang w:val="en-GB"/>
        </w:rPr>
        <w:t xml:space="preserve"> Interpreters</w:t>
      </w:r>
      <w:r w:rsidR="00AA1E5E">
        <w:rPr>
          <w:lang w:val="en-GB"/>
        </w:rPr>
        <w:t xml:space="preserve"> are used by </w:t>
      </w:r>
      <w:r w:rsidR="005F0CCB">
        <w:rPr>
          <w:lang w:val="en-GB"/>
        </w:rPr>
        <w:t>Deaf</w:t>
      </w:r>
      <w:r w:rsidR="00EF220F">
        <w:rPr>
          <w:lang w:val="en-GB"/>
        </w:rPr>
        <w:t xml:space="preserve"> people for business meetings, access to work – interpreters who are employed to interpret a </w:t>
      </w:r>
      <w:r w:rsidR="005F0CCB">
        <w:rPr>
          <w:lang w:val="en-GB"/>
        </w:rPr>
        <w:t>Deaf</w:t>
      </w:r>
      <w:r w:rsidR="00E03444">
        <w:rPr>
          <w:lang w:val="en-GB"/>
        </w:rPr>
        <w:t xml:space="preserve"> persons working daily life</w:t>
      </w:r>
      <w:r w:rsidR="00EF220F">
        <w:rPr>
          <w:lang w:val="en-GB"/>
        </w:rPr>
        <w:t>,</w:t>
      </w:r>
      <w:r w:rsidR="00407BD7">
        <w:rPr>
          <w:lang w:val="en-GB"/>
        </w:rPr>
        <w:t xml:space="preserve"> </w:t>
      </w:r>
      <w:r w:rsidR="001C4F1B">
        <w:rPr>
          <w:lang w:val="en-GB"/>
        </w:rPr>
        <w:t>medical,</w:t>
      </w:r>
      <w:r w:rsidR="00EF220F">
        <w:rPr>
          <w:lang w:val="en-GB"/>
        </w:rPr>
        <w:t xml:space="preserve"> therapeutic and personal needs.  </w:t>
      </w:r>
    </w:p>
    <w:p w14:paraId="2889ECBE" w14:textId="1D64BE2D" w:rsidR="00E03444" w:rsidRDefault="00EF220F" w:rsidP="00CF75C4">
      <w:pPr>
        <w:rPr>
          <w:lang w:val="en-GB"/>
        </w:rPr>
      </w:pPr>
      <w:r>
        <w:rPr>
          <w:lang w:val="en-GB"/>
        </w:rPr>
        <w:t>This website will include this se</w:t>
      </w:r>
      <w:r w:rsidR="00AA1E5E">
        <w:rPr>
          <w:lang w:val="en-GB"/>
        </w:rPr>
        <w:t xml:space="preserve">rvice and provide a link where </w:t>
      </w:r>
      <w:r w:rsidR="005F0CCB">
        <w:rPr>
          <w:lang w:val="en-GB"/>
        </w:rPr>
        <w:t>Deaf</w:t>
      </w:r>
      <w:r>
        <w:rPr>
          <w:lang w:val="en-GB"/>
        </w:rPr>
        <w:t xml:space="preserve"> people can book an interpreter or </w:t>
      </w:r>
      <w:r w:rsidR="001C4F1B">
        <w:rPr>
          <w:lang w:val="en-GB"/>
        </w:rPr>
        <w:t>note taker</w:t>
      </w:r>
      <w:r>
        <w:rPr>
          <w:lang w:val="en-GB"/>
        </w:rPr>
        <w:t xml:space="preserve"> directly.  Although not linked to the subtitled film showings part of this websit</w:t>
      </w:r>
      <w:r w:rsidR="000A56A3">
        <w:rPr>
          <w:lang w:val="en-GB"/>
        </w:rPr>
        <w:t xml:space="preserve">e it will be an added service. </w:t>
      </w:r>
      <w:r w:rsidR="00AA1E5E">
        <w:rPr>
          <w:lang w:val="en-GB"/>
        </w:rPr>
        <w:t xml:space="preserve">Again being a </w:t>
      </w:r>
      <w:r w:rsidR="005F0CCB">
        <w:rPr>
          <w:lang w:val="en-GB"/>
        </w:rPr>
        <w:t>Deaf</w:t>
      </w:r>
      <w:r>
        <w:rPr>
          <w:lang w:val="en-GB"/>
        </w:rPr>
        <w:t xml:space="preserve"> man who uses these services all the time makes this website unique as I know the difficulties involved.  </w:t>
      </w:r>
      <w:r w:rsidR="005F0CCB">
        <w:rPr>
          <w:lang w:val="en-GB"/>
        </w:rPr>
        <w:t>Deaf</w:t>
      </w:r>
      <w:r>
        <w:rPr>
          <w:lang w:val="en-GB"/>
        </w:rPr>
        <w:t xml:space="preserve"> people cannot use the phone which is a big barrier when booking services or needing information.</w:t>
      </w:r>
      <w:r w:rsidR="00AA1E5E">
        <w:rPr>
          <w:lang w:val="en-GB"/>
        </w:rPr>
        <w:t xml:space="preserve"> A website designed for </w:t>
      </w:r>
      <w:r w:rsidR="005F0CCB">
        <w:rPr>
          <w:lang w:val="en-GB"/>
        </w:rPr>
        <w:t>Deaf</w:t>
      </w:r>
      <w:r w:rsidR="00E03444">
        <w:rPr>
          <w:lang w:val="en-GB"/>
        </w:rPr>
        <w:t xml:space="preserve"> people must always take this into account in</w:t>
      </w:r>
      <w:r w:rsidR="00AA1E5E">
        <w:rPr>
          <w:lang w:val="en-GB"/>
        </w:rPr>
        <w:t xml:space="preserve"> its tools and menus used as a </w:t>
      </w:r>
      <w:r w:rsidR="005F0CCB">
        <w:rPr>
          <w:lang w:val="en-GB"/>
        </w:rPr>
        <w:t>Deaf</w:t>
      </w:r>
      <w:r w:rsidR="00E03444">
        <w:rPr>
          <w:lang w:val="en-GB"/>
        </w:rPr>
        <w:t xml:space="preserve"> person can only be</w:t>
      </w:r>
      <w:r w:rsidR="00392D4E">
        <w:rPr>
          <w:lang w:val="en-GB"/>
        </w:rPr>
        <w:t xml:space="preserve"> contacted </w:t>
      </w:r>
      <w:r w:rsidR="001C4F1B">
        <w:rPr>
          <w:lang w:val="en-GB"/>
        </w:rPr>
        <w:t>by text</w:t>
      </w:r>
      <w:r w:rsidR="00407BD7">
        <w:rPr>
          <w:lang w:val="en-GB"/>
        </w:rPr>
        <w:t xml:space="preserve">, </w:t>
      </w:r>
      <w:r w:rsidR="00E03444">
        <w:rPr>
          <w:lang w:val="en-GB"/>
        </w:rPr>
        <w:t>emailed or communicate through text phones or hearin</w:t>
      </w:r>
      <w:r w:rsidR="00392D4E">
        <w:rPr>
          <w:lang w:val="en-GB"/>
        </w:rPr>
        <w:t>g l</w:t>
      </w:r>
      <w:r w:rsidR="000652D8">
        <w:rPr>
          <w:lang w:val="en-GB"/>
        </w:rPr>
        <w:t xml:space="preserve">oops.  This is a part of </w:t>
      </w:r>
      <w:r w:rsidR="005F0CCB">
        <w:rPr>
          <w:lang w:val="en-GB"/>
        </w:rPr>
        <w:t>Deaf</w:t>
      </w:r>
      <w:r w:rsidR="00E03444">
        <w:rPr>
          <w:lang w:val="en-GB"/>
        </w:rPr>
        <w:t xml:space="preserve"> world </w:t>
      </w:r>
      <w:r w:rsidR="000652D8">
        <w:rPr>
          <w:lang w:val="en-GB"/>
        </w:rPr>
        <w:t xml:space="preserve">that </w:t>
      </w:r>
      <w:r w:rsidR="005F0CCB">
        <w:rPr>
          <w:lang w:val="en-GB"/>
        </w:rPr>
        <w:t>Deaf</w:t>
      </w:r>
      <w:r w:rsidR="00392D4E">
        <w:rPr>
          <w:lang w:val="en-GB"/>
        </w:rPr>
        <w:t xml:space="preserve"> people know very well and </w:t>
      </w:r>
      <w:r w:rsidR="00AA1E5E">
        <w:rPr>
          <w:lang w:val="en-GB"/>
        </w:rPr>
        <w:t xml:space="preserve">being a </w:t>
      </w:r>
      <w:r w:rsidR="005F0CCB">
        <w:rPr>
          <w:lang w:val="en-GB"/>
        </w:rPr>
        <w:t>Deaf</w:t>
      </w:r>
      <w:r w:rsidR="00E03444">
        <w:rPr>
          <w:lang w:val="en-GB"/>
        </w:rPr>
        <w:t xml:space="preserve"> man makes me ideal to create such a website as this way of communicating is second nature to me.</w:t>
      </w:r>
    </w:p>
    <w:p w14:paraId="2889ECBF" w14:textId="77777777" w:rsidR="00EF220F" w:rsidRPr="00CF75C4" w:rsidRDefault="00EF220F" w:rsidP="00CF75C4">
      <w:pPr>
        <w:rPr>
          <w:lang w:val="en-GB"/>
        </w:rPr>
      </w:pPr>
      <w:r>
        <w:rPr>
          <w:lang w:val="en-GB"/>
        </w:rPr>
        <w:t xml:space="preserve">  </w:t>
      </w:r>
    </w:p>
    <w:p w14:paraId="2889ECC0" w14:textId="77777777" w:rsidR="00521ABC" w:rsidRDefault="00521ABC" w:rsidP="00521ABC">
      <w:pPr>
        <w:rPr>
          <w:lang w:val="en-GB"/>
        </w:rPr>
      </w:pPr>
    </w:p>
    <w:p w14:paraId="2889ECC1" w14:textId="77777777" w:rsidR="002C0B5E" w:rsidRDefault="006B56AE" w:rsidP="002C0B5E">
      <w:pPr>
        <w:pStyle w:val="Heading1"/>
      </w:pPr>
      <w:bookmarkStart w:id="29" w:name="_Toc512843577"/>
      <w:r>
        <w:lastRenderedPageBreak/>
        <w:t>Implementation</w:t>
      </w:r>
      <w:bookmarkEnd w:id="29"/>
    </w:p>
    <w:p w14:paraId="2889ECC2" w14:textId="1E6832FC" w:rsidR="004D3B53" w:rsidRDefault="000F5B61" w:rsidP="00085BC9">
      <w:r>
        <w:t xml:space="preserve">Based on the case studies carried out there appeared to be a gap in the market for a simple website for </w:t>
      </w:r>
      <w:r w:rsidR="005F0CCB">
        <w:t>Deaf</w:t>
      </w:r>
      <w:r>
        <w:t xml:space="preserve"> people who wanted to watch films at the cinema that are subtitled. There are lots of </w:t>
      </w:r>
      <w:r w:rsidR="005F0CCB">
        <w:t>Deaf</w:t>
      </w:r>
      <w:r>
        <w:t xml:space="preserve"> websites on the market but these contained lots of information regarding </w:t>
      </w:r>
      <w:r w:rsidR="005F0CCB">
        <w:t>Deaf</w:t>
      </w:r>
      <w:r>
        <w:t xml:space="preserve"> culture, education, funding, news, charities and </w:t>
      </w:r>
      <w:r w:rsidR="005F0CCB">
        <w:t>Deaf</w:t>
      </w:r>
      <w:r>
        <w:t xml:space="preserve"> events. There were none that supplied a simple service that would give </w:t>
      </w:r>
      <w:r w:rsidR="005F0CCB">
        <w:t>Deaf</w:t>
      </w:r>
      <w:r>
        <w:t xml:space="preserve"> people quick information as to where they can find subtitled film showings in the London area. Any websites that were designed to </w:t>
      </w:r>
      <w:r w:rsidR="00704E86">
        <w:t>advertise</w:t>
      </w:r>
      <w:r>
        <w:t xml:space="preserve"> film showings were always inaccurate or just provided a link to a generic cinema g</w:t>
      </w:r>
      <w:r w:rsidR="00577B5C">
        <w:t xml:space="preserve">roup.  </w:t>
      </w:r>
    </w:p>
    <w:p w14:paraId="2889ECC3" w14:textId="358DAB71" w:rsidR="00522E00" w:rsidRDefault="00522E00" w:rsidP="00085BC9">
      <w:pPr>
        <w:rPr>
          <w:color w:val="FF0000"/>
        </w:rPr>
      </w:pPr>
      <w:r>
        <w:t xml:space="preserve">This website is a </w:t>
      </w:r>
      <w:r w:rsidR="005F0CCB">
        <w:t>Deaf</w:t>
      </w:r>
      <w:r>
        <w:t xml:space="preserve"> website.  It shows subtitled film showings so that </w:t>
      </w:r>
      <w:r w:rsidR="005F0CCB">
        <w:t>Deaf</w:t>
      </w:r>
      <w:r>
        <w:t xml:space="preserve"> people can attend the cinema in London and understand what is happening. This idea is combined with a service where </w:t>
      </w:r>
      <w:r w:rsidR="005F0CCB">
        <w:t>Deaf</w:t>
      </w:r>
      <w:r>
        <w:t xml:space="preserve"> people can book an int</w:t>
      </w:r>
      <w:r w:rsidR="000F5B61">
        <w:t xml:space="preserve">erpreting or notetaking service. There are eight subtitled film </w:t>
      </w:r>
      <w:proofErr w:type="gramStart"/>
      <w:r w:rsidR="000F5B61">
        <w:t>showings,</w:t>
      </w:r>
      <w:proofErr w:type="gramEnd"/>
      <w:r w:rsidR="000F5B61">
        <w:t xml:space="preserve"> the aim for the future is to get up to ten or </w:t>
      </w:r>
      <w:r w:rsidR="000F5B61" w:rsidRPr="007A5B18">
        <w:t xml:space="preserve">fifteen subtitled films. The menu has been created so that when clicked on a button the page drops down. Each button opens a separate page </w:t>
      </w:r>
      <w:r w:rsidR="00455724" w:rsidRPr="007A5B18">
        <w:t>as shown here</w:t>
      </w:r>
      <w:r w:rsidRPr="007A5B18">
        <w:t xml:space="preserve"> </w:t>
      </w:r>
      <w:r w:rsidR="00455724" w:rsidRPr="007A5B18">
        <w:t xml:space="preserve">– </w:t>
      </w:r>
      <w:r w:rsidR="007A5B18" w:rsidRPr="007A5B18">
        <w:t>for example, ‘id=home’ link to ‘#home’.</w:t>
      </w:r>
      <w:r w:rsidR="007A5B18">
        <w:rPr>
          <w:color w:val="FF0000"/>
        </w:rPr>
        <w:t xml:space="preserve"> </w:t>
      </w:r>
    </w:p>
    <w:p w14:paraId="2889ECC4" w14:textId="0E2820C8" w:rsidR="00835451" w:rsidRPr="00307BBC" w:rsidRDefault="00455724" w:rsidP="004A1A09">
      <w:pPr>
        <w:rPr>
          <w:color w:val="FF0000"/>
        </w:rPr>
      </w:pPr>
      <w:r w:rsidRPr="00455724">
        <w:t xml:space="preserve">Page jumps are a good way to enable people to move around quickly inside a long </w:t>
      </w:r>
      <w:r w:rsidR="00DF053A" w:rsidRPr="00455724">
        <w:t>page.</w:t>
      </w:r>
      <w:r w:rsidR="00DF053A">
        <w:t xml:space="preserve"> Time</w:t>
      </w:r>
      <w:r w:rsidR="00257906">
        <w:t xml:space="preserve"> constraints meant prioritising Photoshop skills was not in my schedule. An invaluable lesson in the creation of this website was realising what was important and what was not. </w:t>
      </w:r>
      <w:r w:rsidR="004C1A00" w:rsidRPr="007A5B18">
        <w:t xml:space="preserve"> </w:t>
      </w:r>
      <w:r w:rsidR="004A1A09" w:rsidRPr="007A5B18">
        <w:t>S</w:t>
      </w:r>
      <w:r w:rsidR="004C1A00" w:rsidRPr="007A5B18">
        <w:t>ome W3School code</w:t>
      </w:r>
      <w:r w:rsidR="004A1A09" w:rsidRPr="007A5B18">
        <w:t xml:space="preserve"> will be left in the proposed</w:t>
      </w:r>
      <w:r w:rsidR="004C1A00" w:rsidRPr="007A5B18">
        <w:t xml:space="preserve"> website and </w:t>
      </w:r>
      <w:r w:rsidR="004A1A09" w:rsidRPr="007A5B18">
        <w:t>the</w:t>
      </w:r>
      <w:r w:rsidR="004C1A00" w:rsidRPr="007A5B18">
        <w:t xml:space="preserve"> code</w:t>
      </w:r>
      <w:r w:rsidR="004A1A09" w:rsidRPr="007A5B18">
        <w:t xml:space="preserve"> will not be edited</w:t>
      </w:r>
      <w:r w:rsidR="004C1A00" w:rsidRPr="007A5B18">
        <w:t xml:space="preserve"> so </w:t>
      </w:r>
      <w:r w:rsidR="004A1A09" w:rsidRPr="007A5B18">
        <w:t xml:space="preserve">there </w:t>
      </w:r>
      <w:r w:rsidR="004A1A09" w:rsidRPr="00307BBC">
        <w:t xml:space="preserve">is no </w:t>
      </w:r>
      <w:proofErr w:type="gramStart"/>
      <w:r w:rsidR="004A1A09" w:rsidRPr="00307BBC">
        <w:t>need to</w:t>
      </w:r>
      <w:r w:rsidR="004C1A00" w:rsidRPr="00307BBC">
        <w:t xml:space="preserve"> screen</w:t>
      </w:r>
      <w:r w:rsidR="004A1A09" w:rsidRPr="00307BBC">
        <w:t xml:space="preserve"> print</w:t>
      </w:r>
      <w:proofErr w:type="gramEnd"/>
      <w:r w:rsidR="004A1A09" w:rsidRPr="00307BBC">
        <w:t xml:space="preserve"> the </w:t>
      </w:r>
      <w:r w:rsidR="004C1A00" w:rsidRPr="00307BBC">
        <w:t xml:space="preserve">coding. </w:t>
      </w:r>
      <w:r w:rsidR="004A1A09" w:rsidRPr="00307BBC">
        <w:t>The rest of the codes are explained.</w:t>
      </w:r>
    </w:p>
    <w:p w14:paraId="2889ECC5" w14:textId="77777777" w:rsidR="00826B0F" w:rsidRDefault="00835451" w:rsidP="00835451">
      <w:r w:rsidRPr="00307BBC">
        <w:t>Firstly, a free template was used (w3schools.com) this website</w:t>
      </w:r>
      <w:r w:rsidR="00307BBC" w:rsidRPr="00307BBC">
        <w:t xml:space="preserve"> was used because it was free. </w:t>
      </w:r>
      <w:r w:rsidRPr="00307BBC">
        <w:t>For the website design Font Awesome website was used to create the icons for the buttons. Three photos were used, two from a free website (Pexels.com). One photo was a real life photograph taken by myself of my interpreters hands whilst signing. An editing tool was used to merge three photos into one for the background. A problem arose here as Photoshop is not within my skill base at the moment. The three photos were combined using Photojoiner.net this was a quick and easy way to join photographs.</w:t>
      </w:r>
    </w:p>
    <w:p w14:paraId="2889ECC6" w14:textId="77777777" w:rsidR="00835451" w:rsidRDefault="00D22869" w:rsidP="00835451">
      <w:pPr>
        <w:rPr>
          <w:noProof/>
          <w:lang w:val="en-GB" w:eastAsia="en-GB" w:bidi="bn-BD"/>
        </w:rPr>
      </w:pPr>
      <w:r w:rsidRPr="00DA51BC">
        <w:rPr>
          <w:noProof/>
          <w:lang w:val="en-GB" w:eastAsia="en-GB" w:bidi="bn-BD"/>
        </w:rPr>
        <w:drawing>
          <wp:inline distT="0" distB="0" distL="0" distR="0" wp14:anchorId="2889EE3B" wp14:editId="2889EE3C">
            <wp:extent cx="5953125" cy="284797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53125" cy="2847975"/>
                    </a:xfrm>
                    <a:prstGeom prst="rect">
                      <a:avLst/>
                    </a:prstGeom>
                    <a:noFill/>
                    <a:ln>
                      <a:noFill/>
                    </a:ln>
                  </pic:spPr>
                </pic:pic>
              </a:graphicData>
            </a:graphic>
          </wp:inline>
        </w:drawing>
      </w:r>
    </w:p>
    <w:p w14:paraId="2889ECC7" w14:textId="5E19A2B4" w:rsidR="004147C8" w:rsidRDefault="00826B0F" w:rsidP="000B2D57">
      <w:pPr>
        <w:pStyle w:val="Figure"/>
        <w:rPr>
          <w:noProof/>
          <w:lang w:eastAsia="en-GB" w:bidi="bn-BD"/>
        </w:rPr>
      </w:pPr>
      <w:bookmarkStart w:id="30" w:name="_Toc512843605"/>
      <w:r>
        <w:rPr>
          <w:noProof/>
          <w:lang w:eastAsia="en-GB" w:bidi="bn-BD"/>
        </w:rPr>
        <w:t>W3.CSS Templates</w:t>
      </w:r>
      <w:r w:rsidR="000B2D57">
        <w:rPr>
          <w:noProof/>
          <w:lang w:eastAsia="en-GB" w:bidi="bn-BD"/>
        </w:rPr>
        <w:t xml:space="preserve"> (</w:t>
      </w:r>
      <w:r w:rsidR="000B2D57" w:rsidRPr="000B2D57">
        <w:rPr>
          <w:noProof/>
          <w:lang w:eastAsia="en-GB" w:bidi="bn-BD"/>
        </w:rPr>
        <w:t>www.w3schools.com/w3css/w3css_templates.asp</w:t>
      </w:r>
      <w:r w:rsidR="000B2D57">
        <w:rPr>
          <w:noProof/>
          <w:lang w:eastAsia="en-GB" w:bidi="bn-BD"/>
        </w:rPr>
        <w:t>)</w:t>
      </w:r>
      <w:bookmarkEnd w:id="30"/>
      <w:r>
        <w:rPr>
          <w:noProof/>
          <w:lang w:eastAsia="en-GB" w:bidi="bn-BD"/>
        </w:rPr>
        <w:t xml:space="preserve"> </w:t>
      </w:r>
    </w:p>
    <w:p w14:paraId="2889ECC8" w14:textId="77777777" w:rsidR="003106F1" w:rsidRDefault="003106F1" w:rsidP="003106F1">
      <w:pPr>
        <w:pStyle w:val="Heading3"/>
        <w:rPr>
          <w:noProof/>
          <w:lang w:eastAsia="en-GB" w:bidi="bn-BD"/>
        </w:rPr>
      </w:pPr>
      <w:bookmarkStart w:id="31" w:name="_Toc512249298"/>
      <w:bookmarkStart w:id="32" w:name="_Toc512250861"/>
      <w:bookmarkStart w:id="33" w:name="_Toc512250903"/>
      <w:bookmarkEnd w:id="31"/>
      <w:bookmarkEnd w:id="32"/>
      <w:bookmarkEnd w:id="33"/>
      <w:r>
        <w:rPr>
          <w:noProof/>
          <w:lang w:eastAsia="en-GB" w:bidi="bn-BD"/>
        </w:rPr>
        <w:lastRenderedPageBreak/>
        <w:t>Stylesheet and fontawesome</w:t>
      </w:r>
      <w:r w:rsidR="009914C7">
        <w:rPr>
          <w:noProof/>
          <w:lang w:eastAsia="en-GB" w:bidi="bn-BD"/>
        </w:rPr>
        <w:t xml:space="preserve"> code</w:t>
      </w:r>
    </w:p>
    <w:p w14:paraId="2889ECC9" w14:textId="77777777" w:rsidR="003106F1" w:rsidRDefault="00D22869" w:rsidP="00835451">
      <w:pPr>
        <w:rPr>
          <w:noProof/>
          <w:lang w:val="en-GB" w:eastAsia="en-GB" w:bidi="bn-BD"/>
        </w:rPr>
      </w:pPr>
      <w:r w:rsidRPr="003106F1">
        <w:rPr>
          <w:noProof/>
          <w:lang w:val="en-GB" w:eastAsia="en-GB" w:bidi="bn-BD"/>
        </w:rPr>
        <w:drawing>
          <wp:inline distT="0" distB="0" distL="0" distR="0" wp14:anchorId="2889EE3D" wp14:editId="2889EE3E">
            <wp:extent cx="5943600" cy="790575"/>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90575"/>
                    </a:xfrm>
                    <a:prstGeom prst="rect">
                      <a:avLst/>
                    </a:prstGeom>
                    <a:noFill/>
                    <a:ln>
                      <a:noFill/>
                    </a:ln>
                  </pic:spPr>
                </pic:pic>
              </a:graphicData>
            </a:graphic>
          </wp:inline>
        </w:drawing>
      </w:r>
    </w:p>
    <w:p w14:paraId="2889ECCA" w14:textId="77777777" w:rsidR="004147C8" w:rsidRDefault="009914C7" w:rsidP="004147C8">
      <w:pPr>
        <w:pStyle w:val="Figure"/>
        <w:rPr>
          <w:noProof/>
          <w:lang w:eastAsia="en-GB" w:bidi="bn-BD"/>
        </w:rPr>
      </w:pPr>
      <w:bookmarkStart w:id="34" w:name="_Toc512843606"/>
      <w:r>
        <w:rPr>
          <w:noProof/>
          <w:lang w:eastAsia="en-GB" w:bidi="bn-BD"/>
        </w:rPr>
        <w:t>Stylesheet and Fontawesomecode</w:t>
      </w:r>
      <w:bookmarkEnd w:id="34"/>
    </w:p>
    <w:p w14:paraId="2889ECCB" w14:textId="77777777" w:rsidR="004C1A00" w:rsidRDefault="004C1A00" w:rsidP="004C1A00">
      <w:r w:rsidRPr="004C1A00">
        <w:t xml:space="preserve">I wanted to use w3shool’s CSS templates so I could use the stylesheet link- because w3school </w:t>
      </w:r>
      <w:r w:rsidR="00EF102E" w:rsidRPr="004C1A00">
        <w:t>owns I</w:t>
      </w:r>
      <w:r w:rsidRPr="004C1A00">
        <w:t xml:space="preserve"> was free to modify and use it for this project. It was decided that I use the font ‘</w:t>
      </w:r>
      <w:proofErr w:type="spellStart"/>
      <w:r w:rsidRPr="004C1A00">
        <w:t>Roboto</w:t>
      </w:r>
      <w:proofErr w:type="spellEnd"/>
      <w:r w:rsidRPr="004C1A00">
        <w:t xml:space="preserve">’. </w:t>
      </w:r>
      <w:proofErr w:type="gramStart"/>
      <w:r w:rsidRPr="004C1A00">
        <w:t xml:space="preserve">Also font awesome icons for the </w:t>
      </w:r>
      <w:r>
        <w:t>Navigation Bar</w:t>
      </w:r>
      <w:r w:rsidRPr="004C1A00">
        <w:t>.</w:t>
      </w:r>
      <w:proofErr w:type="gramEnd"/>
      <w:r w:rsidRPr="004C1A00">
        <w:t xml:space="preserve"> It is free to use them for anything.</w:t>
      </w:r>
    </w:p>
    <w:p w14:paraId="2889ECCC" w14:textId="77777777" w:rsidR="00BE7697" w:rsidRDefault="00BE7697" w:rsidP="004C1A00">
      <w:pPr>
        <w:pStyle w:val="Heading3"/>
      </w:pPr>
      <w:r w:rsidRPr="004C1A00">
        <w:t>Background</w:t>
      </w:r>
      <w:r>
        <w:t xml:space="preserve"> images</w:t>
      </w:r>
      <w:r w:rsidR="003C44AE">
        <w:t xml:space="preserve"> (style)</w:t>
      </w:r>
    </w:p>
    <w:p w14:paraId="2889ECCD" w14:textId="77777777" w:rsidR="00835451" w:rsidRDefault="00D22869" w:rsidP="00BE7697">
      <w:pPr>
        <w:jc w:val="center"/>
        <w:rPr>
          <w:noProof/>
          <w:lang w:val="en-GB" w:eastAsia="en-GB" w:bidi="bn-BD"/>
        </w:rPr>
      </w:pPr>
      <w:r w:rsidRPr="00BE7697">
        <w:rPr>
          <w:noProof/>
          <w:lang w:val="en-GB" w:eastAsia="en-GB" w:bidi="bn-BD"/>
        </w:rPr>
        <w:drawing>
          <wp:inline distT="0" distB="0" distL="0" distR="0" wp14:anchorId="2889EE3F" wp14:editId="2889EE40">
            <wp:extent cx="3238500" cy="1123950"/>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8500" cy="1123950"/>
                    </a:xfrm>
                    <a:prstGeom prst="rect">
                      <a:avLst/>
                    </a:prstGeom>
                    <a:noFill/>
                    <a:ln>
                      <a:noFill/>
                    </a:ln>
                  </pic:spPr>
                </pic:pic>
              </a:graphicData>
            </a:graphic>
          </wp:inline>
        </w:drawing>
      </w:r>
    </w:p>
    <w:p w14:paraId="2889ECCE" w14:textId="77777777" w:rsidR="004147C8" w:rsidRDefault="000B7FC2" w:rsidP="007E5A99">
      <w:pPr>
        <w:pStyle w:val="Figure"/>
        <w:rPr>
          <w:noProof/>
          <w:lang w:eastAsia="en-GB" w:bidi="bn-BD"/>
        </w:rPr>
      </w:pPr>
      <w:bookmarkStart w:id="35" w:name="_Toc512843607"/>
      <w:r>
        <w:t>Background</w:t>
      </w:r>
      <w:r w:rsidR="007E5A99" w:rsidRPr="007E5A99">
        <w:t xml:space="preserve"> </w:t>
      </w:r>
      <w:r w:rsidR="007E5A99" w:rsidRPr="007E5A99">
        <w:tab/>
        <w:t>Four images code</w:t>
      </w:r>
      <w:bookmarkEnd w:id="35"/>
    </w:p>
    <w:p w14:paraId="2889ECCF" w14:textId="4A1BF063" w:rsidR="00976A86" w:rsidRDefault="00DF053A" w:rsidP="009C04DF">
      <w:pPr>
        <w:rPr>
          <w:noProof/>
          <w:lang w:val="en-GB" w:eastAsia="en-GB" w:bidi="bn-BD"/>
        </w:rPr>
      </w:pPr>
      <w:r>
        <w:rPr>
          <w:noProof/>
          <w:lang w:val="en-GB" w:eastAsia="en-GB" w:bidi="bn-BD"/>
        </w:rPr>
        <w:t>F</w:t>
      </w:r>
      <w:r w:rsidR="003C44AE">
        <w:rPr>
          <w:noProof/>
          <w:lang w:val="en-GB" w:eastAsia="en-GB" w:bidi="bn-BD"/>
        </w:rPr>
        <w:t xml:space="preserve">our </w:t>
      </w:r>
      <w:r w:rsidR="00FF4A93">
        <w:rPr>
          <w:noProof/>
          <w:lang w:val="en-GB" w:eastAsia="en-GB" w:bidi="bn-BD"/>
        </w:rPr>
        <w:t xml:space="preserve">images were used, </w:t>
      </w:r>
      <w:r w:rsidR="003C44AE">
        <w:rPr>
          <w:noProof/>
          <w:lang w:val="en-GB" w:eastAsia="en-GB" w:bidi="bn-BD"/>
        </w:rPr>
        <w:t xml:space="preserve">homepage, subtitled cinema, </w:t>
      </w:r>
      <w:r w:rsidR="005F0CCB">
        <w:rPr>
          <w:noProof/>
          <w:lang w:val="en-GB" w:eastAsia="en-GB" w:bidi="bn-BD"/>
        </w:rPr>
        <w:t>Deaf</w:t>
      </w:r>
      <w:r w:rsidR="003C44AE">
        <w:rPr>
          <w:noProof/>
          <w:lang w:val="en-GB" w:eastAsia="en-GB" w:bidi="bn-BD"/>
        </w:rPr>
        <w:t xml:space="preserve"> serivce and contact us</w:t>
      </w:r>
      <w:r w:rsidR="00FF4A93">
        <w:rPr>
          <w:lang w:val="en-GB" w:eastAsia="en-GB" w:bidi="bn-BD"/>
        </w:rPr>
        <w:t xml:space="preserve"> in the proposed</w:t>
      </w:r>
      <w:r w:rsidR="002B0571">
        <w:rPr>
          <w:lang w:val="en-GB" w:eastAsia="en-GB" w:bidi="bn-BD"/>
        </w:rPr>
        <w:t xml:space="preserve"> we</w:t>
      </w:r>
      <w:r w:rsidR="00FF4A93">
        <w:rPr>
          <w:lang w:val="en-GB" w:eastAsia="en-GB" w:bidi="bn-BD"/>
        </w:rPr>
        <w:t>bsite. They needed to remain central</w:t>
      </w:r>
      <w:r w:rsidR="002B0571">
        <w:rPr>
          <w:lang w:val="en-GB" w:eastAsia="en-GB" w:bidi="bn-BD"/>
        </w:rPr>
        <w:t xml:space="preserve"> and </w:t>
      </w:r>
      <w:r w:rsidR="00FF4A93">
        <w:rPr>
          <w:lang w:val="en-GB" w:eastAsia="en-GB" w:bidi="bn-BD"/>
        </w:rPr>
        <w:t xml:space="preserve">the background size to be </w:t>
      </w:r>
      <w:r w:rsidR="00253D53">
        <w:rPr>
          <w:lang w:val="en-GB" w:eastAsia="en-GB" w:bidi="bn-BD"/>
        </w:rPr>
        <w:t>appropriate when</w:t>
      </w:r>
      <w:r w:rsidR="002B0571">
        <w:rPr>
          <w:lang w:val="en-GB" w:eastAsia="en-GB" w:bidi="bn-BD"/>
        </w:rPr>
        <w:t xml:space="preserve"> scroll</w:t>
      </w:r>
      <w:r w:rsidR="00FF4A93">
        <w:rPr>
          <w:lang w:val="en-GB" w:eastAsia="en-GB" w:bidi="bn-BD"/>
        </w:rPr>
        <w:t xml:space="preserve">ed so that </w:t>
      </w:r>
      <w:r w:rsidR="002B0571">
        <w:rPr>
          <w:lang w:val="en-GB" w:eastAsia="en-GB" w:bidi="bn-BD"/>
        </w:rPr>
        <w:t>t</w:t>
      </w:r>
      <w:r w:rsidR="00FF4A93">
        <w:rPr>
          <w:lang w:val="en-GB" w:eastAsia="en-GB" w:bidi="bn-BD"/>
        </w:rPr>
        <w:t>he images move. R</w:t>
      </w:r>
      <w:r w:rsidR="00A90957">
        <w:rPr>
          <w:lang w:val="en-GB" w:eastAsia="en-GB" w:bidi="bn-BD"/>
        </w:rPr>
        <w:t>epea</w:t>
      </w:r>
      <w:r w:rsidR="00FF4A93">
        <w:rPr>
          <w:lang w:val="en-GB" w:eastAsia="en-GB" w:bidi="bn-BD"/>
        </w:rPr>
        <w:t>ted</w:t>
      </w:r>
      <w:r w:rsidR="00A90957">
        <w:rPr>
          <w:lang w:val="en-GB" w:eastAsia="en-GB" w:bidi="bn-BD"/>
        </w:rPr>
        <w:t xml:space="preserve"> images</w:t>
      </w:r>
      <w:r w:rsidR="00FF4A93">
        <w:rPr>
          <w:lang w:val="en-GB" w:eastAsia="en-GB" w:bidi="bn-BD"/>
        </w:rPr>
        <w:t xml:space="preserve"> were not to be though it started to</w:t>
      </w:r>
      <w:r w:rsidR="00A90957">
        <w:rPr>
          <w:lang w:val="en-GB" w:eastAsia="en-GB" w:bidi="bn-BD"/>
        </w:rPr>
        <w:t xml:space="preserve"> </w:t>
      </w:r>
      <w:r w:rsidR="00FF4A93">
        <w:rPr>
          <w:lang w:val="en-GB" w:eastAsia="en-GB" w:bidi="bn-BD"/>
        </w:rPr>
        <w:t>repeat</w:t>
      </w:r>
      <w:r w:rsidR="00355FA4" w:rsidRPr="00355FA4">
        <w:rPr>
          <w:lang w:val="en-GB" w:eastAsia="en-GB" w:bidi="bn-BD"/>
        </w:rPr>
        <w:t xml:space="preserve"> both vertically and horizontally.</w:t>
      </w:r>
      <w:r w:rsidR="00FF4A93">
        <w:rPr>
          <w:lang w:val="en-GB" w:eastAsia="en-GB" w:bidi="bn-BD"/>
        </w:rPr>
        <w:t xml:space="preserve">  N</w:t>
      </w:r>
      <w:r w:rsidR="00355FA4">
        <w:rPr>
          <w:lang w:val="en-GB" w:eastAsia="en-GB" w:bidi="bn-BD"/>
        </w:rPr>
        <w:t>ormal images</w:t>
      </w:r>
      <w:r w:rsidR="00FF4A93">
        <w:rPr>
          <w:lang w:val="en-GB" w:eastAsia="en-GB" w:bidi="bn-BD"/>
        </w:rPr>
        <w:t xml:space="preserve"> were needed</w:t>
      </w:r>
      <w:r w:rsidR="00355FA4">
        <w:rPr>
          <w:lang w:val="en-GB" w:eastAsia="en-GB" w:bidi="bn-BD"/>
        </w:rPr>
        <w:t xml:space="preserve"> in </w:t>
      </w:r>
      <w:r w:rsidR="0052778F">
        <w:rPr>
          <w:lang w:val="en-GB" w:eastAsia="en-GB" w:bidi="bn-BD"/>
        </w:rPr>
        <w:t xml:space="preserve">the pages such as </w:t>
      </w:r>
      <w:r w:rsidR="0052778F">
        <w:rPr>
          <w:noProof/>
          <w:lang w:val="en-GB" w:eastAsia="en-GB" w:bidi="bn-BD"/>
        </w:rPr>
        <w:t xml:space="preserve">homepage, subtitled cinema, </w:t>
      </w:r>
      <w:r w:rsidR="005F0CCB">
        <w:rPr>
          <w:noProof/>
          <w:lang w:val="en-GB" w:eastAsia="en-GB" w:bidi="bn-BD"/>
        </w:rPr>
        <w:t>Deaf</w:t>
      </w:r>
      <w:r w:rsidR="0052778F">
        <w:rPr>
          <w:noProof/>
          <w:lang w:val="en-GB" w:eastAsia="en-GB" w:bidi="bn-BD"/>
        </w:rPr>
        <w:t xml:space="preserve"> serivce and contact us.</w:t>
      </w:r>
      <w:r w:rsidR="00007C54">
        <w:rPr>
          <w:noProof/>
          <w:lang w:val="en-GB" w:eastAsia="en-GB" w:bidi="bn-BD"/>
        </w:rPr>
        <w:t xml:space="preserve"> </w:t>
      </w:r>
      <w:r w:rsidR="00285667">
        <w:rPr>
          <w:noProof/>
          <w:lang w:val="en-GB" w:eastAsia="en-GB" w:bidi="bn-BD"/>
        </w:rPr>
        <w:t xml:space="preserve">I used ‘fixed’ in the background-attachment’ that </w:t>
      </w:r>
      <w:r w:rsidR="00285667" w:rsidRPr="00285667">
        <w:rPr>
          <w:noProof/>
          <w:lang w:val="en-GB" w:eastAsia="en-GB" w:bidi="bn-BD"/>
        </w:rPr>
        <w:t>created a fixed background image that will disappear slowly on</w:t>
      </w:r>
      <w:r w:rsidR="00FF4A93">
        <w:rPr>
          <w:noProof/>
          <w:lang w:val="en-GB" w:eastAsia="en-GB" w:bidi="bn-BD"/>
        </w:rPr>
        <w:t xml:space="preserve"> a</w:t>
      </w:r>
      <w:r w:rsidR="00285667" w:rsidRPr="00285667">
        <w:rPr>
          <w:noProof/>
          <w:lang w:val="en-GB" w:eastAsia="en-GB" w:bidi="bn-BD"/>
        </w:rPr>
        <w:t xml:space="preserve"> scroll.</w:t>
      </w:r>
      <w:r w:rsidR="00FF4A93">
        <w:rPr>
          <w:noProof/>
          <w:lang w:val="en-GB" w:eastAsia="en-GB" w:bidi="bn-BD"/>
        </w:rPr>
        <w:t xml:space="preserve">  ‘bgimg’ </w:t>
      </w:r>
      <w:r w:rsidR="00F761E3">
        <w:rPr>
          <w:noProof/>
          <w:lang w:val="en-GB" w:eastAsia="en-GB" w:bidi="bn-BD"/>
        </w:rPr>
        <w:t xml:space="preserve"> are images, for example, bgimg-1 is for homepage, bgimg-2 </w:t>
      </w:r>
      <w:r w:rsidR="0094644B">
        <w:rPr>
          <w:noProof/>
          <w:lang w:val="en-GB" w:eastAsia="en-GB" w:bidi="bn-BD"/>
        </w:rPr>
        <w:t>(subtitled ci</w:t>
      </w:r>
      <w:r w:rsidR="00F761E3">
        <w:rPr>
          <w:noProof/>
          <w:lang w:val="en-GB" w:eastAsia="en-GB" w:bidi="bn-BD"/>
        </w:rPr>
        <w:t>nema), bgimg-3 (</w:t>
      </w:r>
      <w:r w:rsidR="005F0CCB">
        <w:rPr>
          <w:noProof/>
          <w:lang w:val="en-GB" w:eastAsia="en-GB" w:bidi="bn-BD"/>
        </w:rPr>
        <w:t>Deaf</w:t>
      </w:r>
      <w:r w:rsidR="00F761E3">
        <w:rPr>
          <w:noProof/>
          <w:lang w:val="en-GB" w:eastAsia="en-GB" w:bidi="bn-BD"/>
        </w:rPr>
        <w:t xml:space="preserve"> service) and bgimg-4 (contact us)</w:t>
      </w:r>
      <w:r w:rsidR="0094644B">
        <w:rPr>
          <w:noProof/>
          <w:lang w:val="en-GB" w:eastAsia="en-GB" w:bidi="bn-BD"/>
        </w:rPr>
        <w:t>.</w:t>
      </w:r>
    </w:p>
    <w:p w14:paraId="2889ECD0" w14:textId="77777777" w:rsidR="003B1FC5" w:rsidRDefault="00531A7E" w:rsidP="003B1FC5">
      <w:pPr>
        <w:pStyle w:val="Heading3"/>
      </w:pPr>
      <w:r>
        <w:t>Nav</w:t>
      </w:r>
      <w:r w:rsidR="00552981">
        <w:t xml:space="preserve">igation </w:t>
      </w:r>
      <w:r w:rsidR="000B7FC2">
        <w:t>B</w:t>
      </w:r>
      <w:r>
        <w:t>ar</w:t>
      </w:r>
    </w:p>
    <w:p w14:paraId="2889ECD1" w14:textId="77777777" w:rsidR="00EC04DD" w:rsidRPr="00F43413" w:rsidRDefault="00D22869" w:rsidP="00EC04DD">
      <w:pPr>
        <w:rPr>
          <w:i/>
          <w:lang w:val="en-GB"/>
        </w:rPr>
      </w:pPr>
      <w:r w:rsidRPr="00EC04DD">
        <w:rPr>
          <w:noProof/>
          <w:lang w:val="en-GB" w:eastAsia="en-GB" w:bidi="bn-BD"/>
        </w:rPr>
        <w:drawing>
          <wp:inline distT="0" distB="0" distL="0" distR="0" wp14:anchorId="2889EE41" wp14:editId="2889EE42">
            <wp:extent cx="5838825" cy="41910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l="1837" t="10597"/>
                    <a:stretch>
                      <a:fillRect/>
                    </a:stretch>
                  </pic:blipFill>
                  <pic:spPr bwMode="auto">
                    <a:xfrm>
                      <a:off x="0" y="0"/>
                      <a:ext cx="5838825" cy="419100"/>
                    </a:xfrm>
                    <a:prstGeom prst="rect">
                      <a:avLst/>
                    </a:prstGeom>
                    <a:noFill/>
                    <a:ln>
                      <a:noFill/>
                    </a:ln>
                  </pic:spPr>
                </pic:pic>
              </a:graphicData>
            </a:graphic>
          </wp:inline>
        </w:drawing>
      </w:r>
    </w:p>
    <w:p w14:paraId="2889ECD2" w14:textId="77777777" w:rsidR="004147C8" w:rsidRDefault="000B7FC2" w:rsidP="00BF3CCC">
      <w:pPr>
        <w:pStyle w:val="Figure"/>
        <w:rPr>
          <w:noProof/>
          <w:lang w:eastAsia="en-GB" w:bidi="bn-BD"/>
        </w:rPr>
      </w:pPr>
      <w:bookmarkStart w:id="36" w:name="_Toc512843608"/>
      <w:r>
        <w:rPr>
          <w:noProof/>
          <w:lang w:eastAsia="en-GB" w:bidi="bn-BD"/>
        </w:rPr>
        <w:t>Navigation B</w:t>
      </w:r>
      <w:r w:rsidRPr="000B7FC2">
        <w:rPr>
          <w:noProof/>
          <w:lang w:eastAsia="en-GB" w:bidi="bn-BD"/>
        </w:rPr>
        <w:t>ar</w:t>
      </w:r>
      <w:bookmarkEnd w:id="36"/>
    </w:p>
    <w:p w14:paraId="2889ECD3" w14:textId="38C1C8AA" w:rsidR="00976A86" w:rsidRPr="00BF3CCC" w:rsidRDefault="00476AD9" w:rsidP="00BF3CCC">
      <w:pPr>
        <w:rPr>
          <w:noProof/>
          <w:lang w:val="en-GB" w:eastAsia="en-GB" w:bidi="bn-BD"/>
        </w:rPr>
      </w:pPr>
      <w:r>
        <w:rPr>
          <w:noProof/>
          <w:lang w:val="en-GB" w:eastAsia="en-GB" w:bidi="bn-BD"/>
        </w:rPr>
        <w:t>W</w:t>
      </w:r>
      <w:r w:rsidR="00943F3D" w:rsidRPr="00BF3CCC">
        <w:rPr>
          <w:noProof/>
          <w:lang w:val="en-GB" w:eastAsia="en-GB" w:bidi="bn-BD"/>
        </w:rPr>
        <w:t>3school’s CSS</w:t>
      </w:r>
      <w:r w:rsidR="00F107DE" w:rsidRPr="00BF3CCC">
        <w:rPr>
          <w:noProof/>
          <w:lang w:val="en-GB" w:eastAsia="en-GB" w:bidi="bn-BD"/>
        </w:rPr>
        <w:t xml:space="preserve"> was used</w:t>
      </w:r>
      <w:r w:rsidR="00943F3D" w:rsidRPr="00BF3CCC">
        <w:rPr>
          <w:noProof/>
          <w:lang w:val="en-GB" w:eastAsia="en-GB" w:bidi="bn-BD"/>
        </w:rPr>
        <w:t xml:space="preserve"> for </w:t>
      </w:r>
      <w:r w:rsidR="00DF053A">
        <w:rPr>
          <w:noProof/>
          <w:lang w:val="en-GB" w:eastAsia="en-GB" w:bidi="bn-BD"/>
        </w:rPr>
        <w:t xml:space="preserve">the </w:t>
      </w:r>
      <w:r w:rsidR="00552981" w:rsidRPr="00BF3CCC">
        <w:rPr>
          <w:noProof/>
          <w:lang w:val="en-GB" w:eastAsia="en-GB" w:bidi="bn-BD"/>
        </w:rPr>
        <w:t>navigation bar</w:t>
      </w:r>
      <w:r w:rsidR="00F107DE" w:rsidRPr="00BF3CCC">
        <w:rPr>
          <w:noProof/>
          <w:lang w:val="en-GB" w:eastAsia="en-GB" w:bidi="bn-BD"/>
        </w:rPr>
        <w:t>. T</w:t>
      </w:r>
      <w:r w:rsidR="00351256" w:rsidRPr="00BF3CCC">
        <w:rPr>
          <w:noProof/>
          <w:lang w:val="en-GB" w:eastAsia="en-GB" w:bidi="bn-BD"/>
        </w:rPr>
        <w:t>he button names</w:t>
      </w:r>
      <w:r w:rsidR="00F107DE" w:rsidRPr="00BF3CCC">
        <w:rPr>
          <w:noProof/>
          <w:lang w:val="en-GB" w:eastAsia="en-GB" w:bidi="bn-BD"/>
        </w:rPr>
        <w:t xml:space="preserve"> were changed</w:t>
      </w:r>
      <w:r w:rsidR="00351256" w:rsidRPr="00BF3CCC">
        <w:rPr>
          <w:noProof/>
          <w:lang w:val="en-GB" w:eastAsia="en-GB" w:bidi="bn-BD"/>
        </w:rPr>
        <w:t xml:space="preserve"> such as home, subtitled</w:t>
      </w:r>
      <w:r w:rsidR="00F107DE" w:rsidRPr="00BF3CCC">
        <w:rPr>
          <w:noProof/>
          <w:lang w:val="en-GB" w:eastAsia="en-GB" w:bidi="bn-BD"/>
        </w:rPr>
        <w:t xml:space="preserve"> cinema, </w:t>
      </w:r>
      <w:r w:rsidR="005F0CCB">
        <w:rPr>
          <w:noProof/>
          <w:lang w:val="en-GB" w:eastAsia="en-GB" w:bidi="bn-BD"/>
        </w:rPr>
        <w:t>Deaf</w:t>
      </w:r>
      <w:r w:rsidR="00F107DE" w:rsidRPr="00BF3CCC">
        <w:rPr>
          <w:noProof/>
          <w:lang w:val="en-GB" w:eastAsia="en-GB" w:bidi="bn-BD"/>
        </w:rPr>
        <w:t xml:space="preserve"> service and contac</w:t>
      </w:r>
      <w:r w:rsidR="00351256" w:rsidRPr="00BF3CCC">
        <w:rPr>
          <w:noProof/>
          <w:lang w:val="en-GB" w:eastAsia="en-GB" w:bidi="bn-BD"/>
        </w:rPr>
        <w:t xml:space="preserve">t us. I wanted to include the fontawesome icons in the </w:t>
      </w:r>
      <w:r w:rsidR="00EC31A8" w:rsidRPr="00BF3CCC">
        <w:rPr>
          <w:noProof/>
          <w:lang w:val="en-GB" w:eastAsia="en-GB" w:bidi="bn-BD"/>
        </w:rPr>
        <w:t>navigation bar</w:t>
      </w:r>
      <w:r w:rsidR="004B56E8" w:rsidRPr="00BF3CCC">
        <w:rPr>
          <w:noProof/>
          <w:lang w:val="en-GB" w:eastAsia="en-GB" w:bidi="bn-BD"/>
        </w:rPr>
        <w:t xml:space="preserve"> as well.</w:t>
      </w:r>
    </w:p>
    <w:p w14:paraId="2889ECD4" w14:textId="77777777" w:rsidR="00C27E78" w:rsidRPr="00EC04DD" w:rsidRDefault="00C27E78" w:rsidP="00C27E78">
      <w:pPr>
        <w:pStyle w:val="Heading4"/>
        <w:rPr>
          <w:lang w:val="en-GB"/>
        </w:rPr>
      </w:pPr>
      <w:r>
        <w:rPr>
          <w:lang w:val="en-GB"/>
        </w:rPr>
        <w:t>Source Code</w:t>
      </w:r>
    </w:p>
    <w:p w14:paraId="2889ECD5" w14:textId="77777777" w:rsidR="005D69AA" w:rsidRDefault="00D22869" w:rsidP="005D69AA">
      <w:pPr>
        <w:rPr>
          <w:noProof/>
          <w:lang w:val="en-GB" w:eastAsia="en-GB" w:bidi="bn-BD"/>
        </w:rPr>
      </w:pPr>
      <w:r w:rsidRPr="00490DEE">
        <w:rPr>
          <w:noProof/>
          <w:lang w:val="en-GB" w:eastAsia="en-GB" w:bidi="bn-BD"/>
        </w:rPr>
        <w:drawing>
          <wp:inline distT="0" distB="0" distL="0" distR="0" wp14:anchorId="2889EE43" wp14:editId="2889EE44">
            <wp:extent cx="5943600" cy="120015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200150"/>
                    </a:xfrm>
                    <a:prstGeom prst="rect">
                      <a:avLst/>
                    </a:prstGeom>
                    <a:noFill/>
                    <a:ln>
                      <a:noFill/>
                    </a:ln>
                  </pic:spPr>
                </pic:pic>
              </a:graphicData>
            </a:graphic>
          </wp:inline>
        </w:drawing>
      </w:r>
    </w:p>
    <w:p w14:paraId="2889ECD6" w14:textId="77777777" w:rsidR="004147C8" w:rsidRDefault="000B7FC2" w:rsidP="00685677">
      <w:pPr>
        <w:pStyle w:val="Figure"/>
      </w:pPr>
      <w:bookmarkStart w:id="37" w:name="_Toc512843609"/>
      <w:r w:rsidRPr="00685677">
        <w:t>Navigation Bar Code</w:t>
      </w:r>
      <w:bookmarkStart w:id="38" w:name="_Toc512249305"/>
      <w:bookmarkEnd w:id="38"/>
      <w:bookmarkEnd w:id="37"/>
    </w:p>
    <w:p w14:paraId="2889ECD7" w14:textId="1B5ACF46" w:rsidR="00413025" w:rsidRDefault="00552981" w:rsidP="005D69AA">
      <w:pPr>
        <w:rPr>
          <w:noProof/>
          <w:lang w:val="en-GB" w:eastAsia="en-GB" w:bidi="bn-BD"/>
        </w:rPr>
      </w:pPr>
      <w:r>
        <w:rPr>
          <w:noProof/>
          <w:lang w:val="en-GB" w:eastAsia="en-GB" w:bidi="bn-BD"/>
        </w:rPr>
        <w:lastRenderedPageBreak/>
        <w:t xml:space="preserve">This </w:t>
      </w:r>
      <w:r w:rsidR="004C336D">
        <w:rPr>
          <w:noProof/>
          <w:lang w:val="en-GB" w:eastAsia="en-GB" w:bidi="bn-BD"/>
        </w:rPr>
        <w:t>is for desktop and</w:t>
      </w:r>
      <w:r w:rsidR="00F107DE">
        <w:rPr>
          <w:noProof/>
          <w:lang w:val="en-GB" w:eastAsia="en-GB" w:bidi="bn-BD"/>
        </w:rPr>
        <w:t xml:space="preserve"> a</w:t>
      </w:r>
      <w:r w:rsidR="004C336D">
        <w:rPr>
          <w:noProof/>
          <w:lang w:val="en-GB" w:eastAsia="en-GB" w:bidi="bn-BD"/>
        </w:rPr>
        <w:t xml:space="preserve"> tablet</w:t>
      </w:r>
      <w:r w:rsidR="00606B4B">
        <w:rPr>
          <w:noProof/>
          <w:lang w:val="en-GB" w:eastAsia="en-GB" w:bidi="bn-BD"/>
        </w:rPr>
        <w:t xml:space="preserve"> screen</w:t>
      </w:r>
      <w:r w:rsidR="00253D53">
        <w:rPr>
          <w:noProof/>
          <w:lang w:val="en-GB" w:eastAsia="en-GB" w:bidi="bn-BD"/>
        </w:rPr>
        <w:t xml:space="preserve"> usage</w:t>
      </w:r>
      <w:r w:rsidR="00F107DE">
        <w:rPr>
          <w:noProof/>
          <w:lang w:val="en-GB" w:eastAsia="en-GB" w:bidi="bn-BD"/>
        </w:rPr>
        <w:t>. T</w:t>
      </w:r>
      <w:r>
        <w:rPr>
          <w:noProof/>
          <w:lang w:val="en-GB" w:eastAsia="en-GB" w:bidi="bn-BD"/>
        </w:rPr>
        <w:t>he nav</w:t>
      </w:r>
      <w:r w:rsidR="004C336D">
        <w:rPr>
          <w:noProof/>
          <w:lang w:val="en-GB" w:eastAsia="en-GB" w:bidi="bn-BD"/>
        </w:rPr>
        <w:t>igation bar</w:t>
      </w:r>
      <w:r w:rsidR="00F107DE">
        <w:rPr>
          <w:noProof/>
          <w:lang w:val="en-GB" w:eastAsia="en-GB" w:bidi="bn-BD"/>
        </w:rPr>
        <w:t xml:space="preserve"> needed</w:t>
      </w:r>
      <w:r w:rsidR="004C336D">
        <w:rPr>
          <w:noProof/>
          <w:lang w:val="en-GB" w:eastAsia="en-GB" w:bidi="bn-BD"/>
        </w:rPr>
        <w:t xml:space="preserve"> to stay</w:t>
      </w:r>
      <w:r w:rsidR="00F107DE">
        <w:rPr>
          <w:noProof/>
          <w:lang w:val="en-GB" w:eastAsia="en-GB" w:bidi="bn-BD"/>
        </w:rPr>
        <w:t xml:space="preserve"> at the</w:t>
      </w:r>
      <w:r w:rsidR="004D18C4">
        <w:rPr>
          <w:noProof/>
          <w:lang w:val="en-GB" w:eastAsia="en-GB" w:bidi="bn-BD"/>
        </w:rPr>
        <w:t xml:space="preserve"> top of the</w:t>
      </w:r>
      <w:r w:rsidR="004C336D">
        <w:rPr>
          <w:noProof/>
          <w:lang w:val="en-GB" w:eastAsia="en-GB" w:bidi="bn-BD"/>
        </w:rPr>
        <w:t xml:space="preserve"> webiste</w:t>
      </w:r>
      <w:r w:rsidR="00197689">
        <w:rPr>
          <w:noProof/>
          <w:lang w:val="en-GB" w:eastAsia="en-GB" w:bidi="bn-BD"/>
        </w:rPr>
        <w:t xml:space="preserve"> when on scroll. It would be hide</w:t>
      </w:r>
      <w:r w:rsidR="00F107DE">
        <w:rPr>
          <w:noProof/>
          <w:lang w:val="en-GB" w:eastAsia="en-GB" w:bidi="bn-BD"/>
        </w:rPr>
        <w:t xml:space="preserve">n when  on homepage but can be used to scroll and then it would </w:t>
      </w:r>
      <w:r w:rsidR="00197689">
        <w:rPr>
          <w:noProof/>
          <w:lang w:val="en-GB" w:eastAsia="en-GB" w:bidi="bn-BD"/>
        </w:rPr>
        <w:t xml:space="preserve"> appear.</w:t>
      </w:r>
      <w:r w:rsidR="004C336D">
        <w:rPr>
          <w:noProof/>
          <w:lang w:val="en-GB" w:eastAsia="en-GB" w:bidi="bn-BD"/>
        </w:rPr>
        <w:t xml:space="preserve"> </w:t>
      </w:r>
      <w:r w:rsidR="00F107DE">
        <w:rPr>
          <w:noProof/>
          <w:lang w:val="en-GB" w:eastAsia="en-GB" w:bidi="bn-BD"/>
        </w:rPr>
        <w:t>I made the pages link to the buttons and</w:t>
      </w:r>
      <w:r w:rsidR="001D40A2">
        <w:rPr>
          <w:noProof/>
          <w:lang w:val="en-GB" w:eastAsia="en-GB" w:bidi="bn-BD"/>
        </w:rPr>
        <w:t xml:space="preserve"> used ‘#home’, #subtitledcinema, ‘#</w:t>
      </w:r>
      <w:r w:rsidR="005F0CCB">
        <w:rPr>
          <w:noProof/>
          <w:lang w:val="en-GB" w:eastAsia="en-GB" w:bidi="bn-BD"/>
        </w:rPr>
        <w:t>Deaf</w:t>
      </w:r>
      <w:r w:rsidR="00F107DE">
        <w:rPr>
          <w:noProof/>
          <w:lang w:val="en-GB" w:eastAsia="en-GB" w:bidi="bn-BD"/>
        </w:rPr>
        <w:t>service’ and ‘#contac</w:t>
      </w:r>
      <w:r w:rsidR="001D40A2">
        <w:rPr>
          <w:noProof/>
          <w:lang w:val="en-GB" w:eastAsia="en-GB" w:bidi="bn-BD"/>
        </w:rPr>
        <w:t>t’</w:t>
      </w:r>
      <w:r w:rsidR="00FD570E">
        <w:rPr>
          <w:noProof/>
          <w:lang w:val="en-GB" w:eastAsia="en-GB" w:bidi="bn-BD"/>
        </w:rPr>
        <w:t xml:space="preserve"> because it would jump to </w:t>
      </w:r>
      <w:r w:rsidR="00F107DE">
        <w:rPr>
          <w:noProof/>
          <w:lang w:val="en-GB" w:eastAsia="en-GB" w:bidi="bn-BD"/>
        </w:rPr>
        <w:t>other pages, for example</w:t>
      </w:r>
      <w:r w:rsidR="00FD570E">
        <w:rPr>
          <w:noProof/>
          <w:lang w:val="en-GB" w:eastAsia="en-GB" w:bidi="bn-BD"/>
        </w:rPr>
        <w:t xml:space="preserve"> ‘id=home’ in</w:t>
      </w:r>
      <w:r w:rsidR="00F107DE">
        <w:rPr>
          <w:noProof/>
          <w:lang w:val="en-GB" w:eastAsia="en-GB" w:bidi="bn-BD"/>
        </w:rPr>
        <w:t xml:space="preserve"> homepage code that </w:t>
      </w:r>
      <w:r w:rsidR="000D799F">
        <w:rPr>
          <w:noProof/>
          <w:lang w:val="en-GB" w:eastAsia="en-GB" w:bidi="bn-BD"/>
        </w:rPr>
        <w:t xml:space="preserve"> </w:t>
      </w:r>
      <w:r w:rsidR="00EA2499">
        <w:rPr>
          <w:noProof/>
          <w:lang w:val="en-GB" w:eastAsia="en-GB" w:bidi="bn-BD"/>
        </w:rPr>
        <w:t>can</w:t>
      </w:r>
      <w:r w:rsidR="00F107DE">
        <w:rPr>
          <w:noProof/>
          <w:lang w:val="en-GB" w:eastAsia="en-GB" w:bidi="bn-BD"/>
        </w:rPr>
        <w:t xml:space="preserve"> be</w:t>
      </w:r>
      <w:r w:rsidR="00EA2499">
        <w:rPr>
          <w:noProof/>
          <w:lang w:val="en-GB" w:eastAsia="en-GB" w:bidi="bn-BD"/>
        </w:rPr>
        <w:t xml:space="preserve"> click</w:t>
      </w:r>
      <w:r w:rsidR="00F107DE">
        <w:rPr>
          <w:noProof/>
          <w:lang w:val="en-GB" w:eastAsia="en-GB" w:bidi="bn-BD"/>
        </w:rPr>
        <w:t>ed and</w:t>
      </w:r>
      <w:r w:rsidR="00EA2499">
        <w:rPr>
          <w:noProof/>
          <w:lang w:val="en-GB" w:eastAsia="en-GB" w:bidi="bn-BD"/>
        </w:rPr>
        <w:t xml:space="preserve"> subtitled cinema in the navigation b</w:t>
      </w:r>
      <w:r w:rsidR="000D799F" w:rsidRPr="000D799F">
        <w:rPr>
          <w:noProof/>
          <w:lang w:val="en-GB" w:eastAsia="en-GB" w:bidi="bn-BD"/>
        </w:rPr>
        <w:t>ar</w:t>
      </w:r>
      <w:r w:rsidR="00F107DE">
        <w:rPr>
          <w:noProof/>
          <w:lang w:val="en-GB" w:eastAsia="en-GB" w:bidi="bn-BD"/>
        </w:rPr>
        <w:t xml:space="preserve"> then </w:t>
      </w:r>
      <w:r w:rsidR="00EA2499">
        <w:rPr>
          <w:noProof/>
          <w:lang w:val="en-GB" w:eastAsia="en-GB" w:bidi="bn-BD"/>
        </w:rPr>
        <w:t xml:space="preserve">jumps to </w:t>
      </w:r>
      <w:r w:rsidR="00F107DE">
        <w:rPr>
          <w:noProof/>
          <w:lang w:val="en-GB" w:eastAsia="en-GB" w:bidi="bn-BD"/>
        </w:rPr>
        <w:t>the</w:t>
      </w:r>
      <w:r w:rsidR="00BF3CCC">
        <w:rPr>
          <w:noProof/>
          <w:lang w:val="en-GB" w:eastAsia="en-GB" w:bidi="bn-BD"/>
        </w:rPr>
        <w:t xml:space="preserve"> </w:t>
      </w:r>
      <w:r w:rsidR="00F107DE">
        <w:rPr>
          <w:noProof/>
          <w:lang w:val="en-GB" w:eastAsia="en-GB" w:bidi="bn-BD"/>
        </w:rPr>
        <w:t>subtitled cinem</w:t>
      </w:r>
      <w:r w:rsidR="00EA2499">
        <w:rPr>
          <w:noProof/>
          <w:lang w:val="en-GB" w:eastAsia="en-GB" w:bidi="bn-BD"/>
        </w:rPr>
        <w:t xml:space="preserve">a page. </w:t>
      </w:r>
      <w:r w:rsidR="00F107DE">
        <w:rPr>
          <w:noProof/>
          <w:lang w:val="en-GB" w:eastAsia="en-GB" w:bidi="bn-BD"/>
        </w:rPr>
        <w:t>These were i</w:t>
      </w:r>
      <w:r w:rsidR="00606B4B">
        <w:rPr>
          <w:noProof/>
          <w:lang w:val="en-GB" w:eastAsia="en-GB" w:bidi="bn-BD"/>
        </w:rPr>
        <w:t>ncluded</w:t>
      </w:r>
      <w:r w:rsidR="00F107DE">
        <w:rPr>
          <w:noProof/>
          <w:lang w:val="en-GB" w:eastAsia="en-GB" w:bidi="bn-BD"/>
        </w:rPr>
        <w:t xml:space="preserve"> in</w:t>
      </w:r>
      <w:r w:rsidR="00606B4B">
        <w:rPr>
          <w:noProof/>
          <w:lang w:val="en-GB" w:eastAsia="en-GB" w:bidi="bn-BD"/>
        </w:rPr>
        <w:t xml:space="preserve"> the Fontawesome icons</w:t>
      </w:r>
      <w:r w:rsidR="00F107DE">
        <w:rPr>
          <w:noProof/>
          <w:lang w:val="en-GB" w:eastAsia="en-GB" w:bidi="bn-BD"/>
        </w:rPr>
        <w:t>.</w:t>
      </w:r>
      <w:r w:rsidR="0095747B">
        <w:rPr>
          <w:noProof/>
          <w:lang w:val="en-GB" w:eastAsia="en-GB" w:bidi="bn-BD"/>
        </w:rPr>
        <w:t xml:space="preserve"> Searched icons include</w:t>
      </w:r>
      <w:r w:rsidR="00D541FB">
        <w:rPr>
          <w:noProof/>
          <w:lang w:val="en-GB" w:eastAsia="en-GB" w:bidi="bn-BD"/>
        </w:rPr>
        <w:t xml:space="preserve"> home, subtitled cinema, </w:t>
      </w:r>
      <w:r w:rsidR="005F0CCB">
        <w:rPr>
          <w:noProof/>
          <w:lang w:val="en-GB" w:eastAsia="en-GB" w:bidi="bn-BD"/>
        </w:rPr>
        <w:t>Deaf</w:t>
      </w:r>
      <w:r w:rsidR="00D541FB">
        <w:rPr>
          <w:noProof/>
          <w:lang w:val="en-GB" w:eastAsia="en-GB" w:bidi="bn-BD"/>
        </w:rPr>
        <w:t xml:space="preserve"> service and contact us page in the navigation bar</w:t>
      </w:r>
      <w:r w:rsidR="00606B4B">
        <w:rPr>
          <w:noProof/>
          <w:lang w:val="en-GB" w:eastAsia="en-GB" w:bidi="bn-BD"/>
        </w:rPr>
        <w:t>.</w:t>
      </w:r>
      <w:r w:rsidR="00EC31A8">
        <w:rPr>
          <w:noProof/>
          <w:lang w:val="en-GB" w:eastAsia="en-GB" w:bidi="bn-BD"/>
        </w:rPr>
        <w:t xml:space="preserve"> </w:t>
      </w:r>
      <w:r w:rsidR="0095747B">
        <w:rPr>
          <w:noProof/>
          <w:lang w:val="en-GB" w:eastAsia="en-GB" w:bidi="bn-BD"/>
        </w:rPr>
        <w:t>These can be  copied</w:t>
      </w:r>
      <w:r w:rsidR="004B56E8">
        <w:rPr>
          <w:noProof/>
          <w:lang w:val="en-GB" w:eastAsia="en-GB" w:bidi="bn-BD"/>
        </w:rPr>
        <w:t xml:space="preserve"> and </w:t>
      </w:r>
      <w:r w:rsidR="000771DC">
        <w:rPr>
          <w:noProof/>
          <w:lang w:val="en-GB" w:eastAsia="en-GB" w:bidi="bn-BD"/>
        </w:rPr>
        <w:t>paste</w:t>
      </w:r>
      <w:r w:rsidR="0095747B">
        <w:rPr>
          <w:noProof/>
          <w:lang w:val="en-GB" w:eastAsia="en-GB" w:bidi="bn-BD"/>
        </w:rPr>
        <w:t>d,</w:t>
      </w:r>
      <w:r w:rsidR="000771DC">
        <w:rPr>
          <w:noProof/>
          <w:lang w:val="en-GB" w:eastAsia="en-GB" w:bidi="bn-BD"/>
        </w:rPr>
        <w:t xml:space="preserve"> each</w:t>
      </w:r>
      <w:r w:rsidR="0095747B">
        <w:rPr>
          <w:noProof/>
          <w:lang w:val="en-GB" w:eastAsia="en-GB" w:bidi="bn-BD"/>
        </w:rPr>
        <w:t xml:space="preserve"> of these </w:t>
      </w:r>
      <w:r w:rsidR="000771DC">
        <w:rPr>
          <w:noProof/>
          <w:lang w:val="en-GB" w:eastAsia="en-GB" w:bidi="bn-BD"/>
        </w:rPr>
        <w:t xml:space="preserve"> </w:t>
      </w:r>
      <w:r w:rsidR="004B56E8">
        <w:rPr>
          <w:noProof/>
          <w:lang w:val="en-GB" w:eastAsia="en-GB" w:bidi="bn-BD"/>
        </w:rPr>
        <w:t xml:space="preserve">codes such as </w:t>
      </w:r>
      <w:r w:rsidR="00EE371C">
        <w:rPr>
          <w:noProof/>
          <w:lang w:val="en-GB" w:eastAsia="en-GB" w:bidi="bn-BD"/>
        </w:rPr>
        <w:t>‘</w:t>
      </w:r>
      <w:r w:rsidR="005B22B6" w:rsidRPr="005B22B6">
        <w:rPr>
          <w:noProof/>
          <w:lang w:eastAsia="en-GB" w:bidi="bn-BD"/>
        </w:rPr>
        <w:t>&lt;i class="fas fa-home"&gt;&lt;/i&gt;</w:t>
      </w:r>
      <w:r w:rsidR="00EE371C">
        <w:rPr>
          <w:noProof/>
          <w:lang w:eastAsia="en-GB" w:bidi="bn-BD"/>
        </w:rPr>
        <w:t xml:space="preserve">’ </w:t>
      </w:r>
      <w:r w:rsidR="005B22B6">
        <w:rPr>
          <w:noProof/>
          <w:lang w:val="en-GB" w:eastAsia="en-GB" w:bidi="bn-BD"/>
        </w:rPr>
        <w:t>after the titles.</w:t>
      </w:r>
      <w:r w:rsidR="00490DEE">
        <w:rPr>
          <w:noProof/>
          <w:lang w:val="en-GB" w:eastAsia="en-GB" w:bidi="bn-BD"/>
        </w:rPr>
        <w:t xml:space="preserve"> </w:t>
      </w:r>
    </w:p>
    <w:p w14:paraId="2889ECD8" w14:textId="77777777" w:rsidR="00413025" w:rsidRDefault="00D22869" w:rsidP="005D69AA">
      <w:pPr>
        <w:rPr>
          <w:noProof/>
          <w:lang w:val="en-GB" w:eastAsia="en-GB" w:bidi="bn-BD"/>
        </w:rPr>
      </w:pPr>
      <w:r w:rsidRPr="005D69AA">
        <w:rPr>
          <w:noProof/>
          <w:lang w:val="en-GB" w:eastAsia="en-GB" w:bidi="bn-BD"/>
        </w:rPr>
        <w:drawing>
          <wp:inline distT="0" distB="0" distL="0" distR="0" wp14:anchorId="2889EE45" wp14:editId="2889EE46">
            <wp:extent cx="5943600" cy="70485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t="61275"/>
                    <a:stretch>
                      <a:fillRect/>
                    </a:stretch>
                  </pic:blipFill>
                  <pic:spPr bwMode="auto">
                    <a:xfrm>
                      <a:off x="0" y="0"/>
                      <a:ext cx="5943600" cy="704850"/>
                    </a:xfrm>
                    <a:prstGeom prst="rect">
                      <a:avLst/>
                    </a:prstGeom>
                    <a:noFill/>
                    <a:ln>
                      <a:noFill/>
                    </a:ln>
                  </pic:spPr>
                </pic:pic>
              </a:graphicData>
            </a:graphic>
          </wp:inline>
        </w:drawing>
      </w:r>
    </w:p>
    <w:p w14:paraId="2889ECD9" w14:textId="77777777" w:rsidR="004147C8" w:rsidRPr="00046AB4" w:rsidRDefault="000B7FC2" w:rsidP="00046AB4">
      <w:pPr>
        <w:pStyle w:val="Figure"/>
        <w:rPr>
          <w:lang w:bidi="bn-BD"/>
        </w:rPr>
      </w:pPr>
      <w:bookmarkStart w:id="39" w:name="_Toc512843610"/>
      <w:r w:rsidRPr="00046AB4">
        <w:t>Navigation Bar code (part 2)</w:t>
      </w:r>
      <w:bookmarkStart w:id="40" w:name="_Toc512249307"/>
      <w:bookmarkEnd w:id="40"/>
      <w:bookmarkEnd w:id="39"/>
    </w:p>
    <w:p w14:paraId="2889ECDA" w14:textId="77777777" w:rsidR="00606B4B" w:rsidRDefault="00606B4B" w:rsidP="005D69AA">
      <w:pPr>
        <w:rPr>
          <w:noProof/>
          <w:lang w:val="en-GB" w:eastAsia="en-GB" w:bidi="bn-BD"/>
        </w:rPr>
      </w:pPr>
      <w:r>
        <w:rPr>
          <w:noProof/>
          <w:lang w:val="en-GB" w:eastAsia="en-GB" w:bidi="bn-BD"/>
        </w:rPr>
        <w:t>This is for the mobile sc</w:t>
      </w:r>
      <w:r w:rsidR="00F162D5">
        <w:rPr>
          <w:noProof/>
          <w:lang w:val="en-GB" w:eastAsia="en-GB" w:bidi="bn-BD"/>
        </w:rPr>
        <w:t xml:space="preserve">reen, the normal navigation bar from </w:t>
      </w:r>
      <w:r w:rsidR="0095747B">
        <w:rPr>
          <w:noProof/>
          <w:lang w:val="en-GB" w:eastAsia="en-GB" w:bidi="bn-BD"/>
        </w:rPr>
        <w:t xml:space="preserve">a </w:t>
      </w:r>
      <w:r w:rsidR="00F162D5">
        <w:rPr>
          <w:noProof/>
          <w:lang w:val="en-GB" w:eastAsia="en-GB" w:bidi="bn-BD"/>
        </w:rPr>
        <w:t>desktop tablet screen would b</w:t>
      </w:r>
      <w:r w:rsidR="00A45182">
        <w:rPr>
          <w:noProof/>
          <w:lang w:val="en-GB" w:eastAsia="en-GB" w:bidi="bn-BD"/>
        </w:rPr>
        <w:t>e hi</w:t>
      </w:r>
      <w:r w:rsidR="0095747B">
        <w:rPr>
          <w:noProof/>
          <w:lang w:val="en-GB" w:eastAsia="en-GB" w:bidi="bn-BD"/>
        </w:rPr>
        <w:t>d</w:t>
      </w:r>
      <w:r w:rsidR="00A45182">
        <w:rPr>
          <w:noProof/>
          <w:lang w:val="en-GB" w:eastAsia="en-GB" w:bidi="bn-BD"/>
        </w:rPr>
        <w:t>de</w:t>
      </w:r>
      <w:r w:rsidR="0095747B">
        <w:rPr>
          <w:noProof/>
          <w:lang w:val="en-GB" w:eastAsia="en-GB" w:bidi="bn-BD"/>
        </w:rPr>
        <w:t>n</w:t>
      </w:r>
      <w:r w:rsidR="00A45182">
        <w:rPr>
          <w:noProof/>
          <w:lang w:val="en-GB" w:eastAsia="en-GB" w:bidi="bn-BD"/>
        </w:rPr>
        <w:t xml:space="preserve"> and</w:t>
      </w:r>
      <w:r w:rsidR="0095747B">
        <w:rPr>
          <w:noProof/>
          <w:lang w:val="en-GB" w:eastAsia="en-GB" w:bidi="bn-BD"/>
        </w:rPr>
        <w:t xml:space="preserve"> would change when you are on a </w:t>
      </w:r>
      <w:r w:rsidR="00A45182">
        <w:rPr>
          <w:noProof/>
          <w:lang w:val="en-GB" w:eastAsia="en-GB" w:bidi="bn-BD"/>
        </w:rPr>
        <w:t xml:space="preserve">mobile phone. </w:t>
      </w:r>
      <w:r w:rsidR="000771DC">
        <w:rPr>
          <w:noProof/>
          <w:lang w:val="en-GB" w:eastAsia="en-GB" w:bidi="bn-BD"/>
        </w:rPr>
        <w:t xml:space="preserve">In the desktop </w:t>
      </w:r>
      <w:r w:rsidR="00B53C5D">
        <w:rPr>
          <w:noProof/>
          <w:lang w:val="en-GB" w:eastAsia="en-GB" w:bidi="bn-BD"/>
        </w:rPr>
        <w:t>or tablet, the navi</w:t>
      </w:r>
      <w:r w:rsidR="00E75A2D">
        <w:rPr>
          <w:noProof/>
          <w:lang w:val="en-GB" w:eastAsia="en-GB" w:bidi="bn-BD"/>
        </w:rPr>
        <w:t xml:space="preserve">gation bar uses </w:t>
      </w:r>
      <w:r w:rsidR="00AC381D">
        <w:rPr>
          <w:noProof/>
          <w:lang w:val="en-GB" w:eastAsia="en-GB" w:bidi="bn-BD"/>
        </w:rPr>
        <w:t>h</w:t>
      </w:r>
      <w:r w:rsidR="00E75A2D" w:rsidRPr="00E75A2D">
        <w:rPr>
          <w:noProof/>
          <w:lang w:val="en-GB" w:eastAsia="en-GB" w:bidi="bn-BD"/>
        </w:rPr>
        <w:t>orizontal</w:t>
      </w:r>
      <w:r w:rsidR="00E75A2D">
        <w:rPr>
          <w:noProof/>
          <w:lang w:val="en-GB" w:eastAsia="en-GB" w:bidi="bn-BD"/>
        </w:rPr>
        <w:t xml:space="preserve"> </w:t>
      </w:r>
      <w:r w:rsidR="00AC381D">
        <w:rPr>
          <w:noProof/>
          <w:lang w:val="en-GB" w:eastAsia="en-GB" w:bidi="bn-BD"/>
        </w:rPr>
        <w:t xml:space="preserve"> but whenever you are on the mobile phone, it would change to </w:t>
      </w:r>
      <w:r w:rsidR="00917D8C">
        <w:rPr>
          <w:noProof/>
          <w:lang w:val="en-GB" w:eastAsia="en-GB" w:bidi="bn-BD"/>
        </w:rPr>
        <w:t>r</w:t>
      </w:r>
      <w:r w:rsidR="000F4B23" w:rsidRPr="000F4B23">
        <w:rPr>
          <w:noProof/>
          <w:lang w:val="en-GB" w:eastAsia="en-GB" w:bidi="bn-BD"/>
        </w:rPr>
        <w:t>esponsive</w:t>
      </w:r>
      <w:r w:rsidR="0095747B">
        <w:rPr>
          <w:noProof/>
          <w:lang w:val="en-GB" w:eastAsia="en-GB" w:bidi="bn-BD"/>
        </w:rPr>
        <w:t>.</w:t>
      </w:r>
    </w:p>
    <w:p w14:paraId="2889ECDB" w14:textId="77777777" w:rsidR="008A4EC1" w:rsidRDefault="008A4EC1" w:rsidP="005D69AA">
      <w:pPr>
        <w:rPr>
          <w:noProof/>
          <w:lang w:val="en-GB" w:eastAsia="en-GB" w:bidi="bn-BD"/>
        </w:rPr>
      </w:pPr>
    </w:p>
    <w:p w14:paraId="2889ECDC" w14:textId="77777777" w:rsidR="004D745C" w:rsidRPr="00917D8C" w:rsidRDefault="005D69AA" w:rsidP="004D745C">
      <w:pPr>
        <w:pStyle w:val="Heading3"/>
        <w:rPr>
          <w:noProof/>
          <w:lang w:eastAsia="en-GB" w:bidi="bn-BD"/>
        </w:rPr>
      </w:pPr>
      <w:bookmarkStart w:id="41" w:name="_Toc512249309"/>
      <w:bookmarkEnd w:id="41"/>
      <w:r>
        <w:rPr>
          <w:noProof/>
          <w:lang w:eastAsia="en-GB" w:bidi="bn-BD"/>
        </w:rPr>
        <w:t>Full size images</w:t>
      </w:r>
      <w:r w:rsidR="004D745C">
        <w:rPr>
          <w:noProof/>
          <w:lang w:eastAsia="en-GB" w:bidi="bn-BD"/>
        </w:rPr>
        <w:t xml:space="preserve"> (Source Code)</w:t>
      </w:r>
    </w:p>
    <w:p w14:paraId="2889ECDD" w14:textId="77777777" w:rsidR="005D69AA" w:rsidRDefault="00D22869" w:rsidP="005D69AA">
      <w:pPr>
        <w:rPr>
          <w:noProof/>
          <w:lang w:val="en-GB" w:eastAsia="en-GB" w:bidi="bn-BD"/>
        </w:rPr>
      </w:pPr>
      <w:r w:rsidRPr="005D69AA">
        <w:rPr>
          <w:noProof/>
          <w:lang w:val="en-GB" w:eastAsia="en-GB" w:bidi="bn-BD"/>
        </w:rPr>
        <w:drawing>
          <wp:inline distT="0" distB="0" distL="0" distR="0" wp14:anchorId="2889EE47" wp14:editId="2889EE48">
            <wp:extent cx="5943600" cy="8286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p>
    <w:p w14:paraId="2889ECDE" w14:textId="77777777" w:rsidR="004147C8" w:rsidRDefault="00632933" w:rsidP="004147C8">
      <w:pPr>
        <w:pStyle w:val="Figure"/>
        <w:rPr>
          <w:noProof/>
          <w:lang w:eastAsia="en-GB" w:bidi="bn-BD"/>
        </w:rPr>
      </w:pPr>
      <w:bookmarkStart w:id="42" w:name="_Toc512843611"/>
      <w:r>
        <w:rPr>
          <w:noProof/>
          <w:lang w:eastAsia="en-GB" w:bidi="bn-BD"/>
        </w:rPr>
        <w:t>Full size images code</w:t>
      </w:r>
      <w:bookmarkEnd w:id="42"/>
    </w:p>
    <w:p w14:paraId="2889ECDF" w14:textId="77777777" w:rsidR="00917D8C" w:rsidRDefault="00D22869" w:rsidP="008A4EC1">
      <w:pPr>
        <w:jc w:val="center"/>
        <w:rPr>
          <w:noProof/>
          <w:lang w:val="en-GB" w:eastAsia="en-GB" w:bidi="bn-BD"/>
        </w:rPr>
      </w:pPr>
      <w:r w:rsidRPr="008A4EC1">
        <w:rPr>
          <w:noProof/>
          <w:lang w:val="en-GB" w:eastAsia="en-GB" w:bidi="bn-BD"/>
        </w:rPr>
        <w:drawing>
          <wp:inline distT="0" distB="0" distL="0" distR="0" wp14:anchorId="2889EE49" wp14:editId="2889EE4A">
            <wp:extent cx="4267200" cy="111442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67200" cy="1114425"/>
                    </a:xfrm>
                    <a:prstGeom prst="rect">
                      <a:avLst/>
                    </a:prstGeom>
                    <a:noFill/>
                    <a:ln>
                      <a:noFill/>
                    </a:ln>
                  </pic:spPr>
                </pic:pic>
              </a:graphicData>
            </a:graphic>
          </wp:inline>
        </w:drawing>
      </w:r>
    </w:p>
    <w:p w14:paraId="2889ECE0" w14:textId="2B25590A" w:rsidR="004147C8" w:rsidRDefault="00632933" w:rsidP="00646A33">
      <w:pPr>
        <w:pStyle w:val="Figure"/>
        <w:rPr>
          <w:noProof/>
          <w:lang w:eastAsia="en-GB" w:bidi="bn-BD"/>
        </w:rPr>
      </w:pPr>
      <w:bookmarkStart w:id="43" w:name="_Toc512843612"/>
      <w:r>
        <w:rPr>
          <w:noProof/>
          <w:lang w:eastAsia="en-GB" w:bidi="bn-BD"/>
        </w:rPr>
        <w:t>Modal image gallery in Script</w:t>
      </w:r>
      <w:bookmarkStart w:id="44" w:name="_Toc512249312"/>
      <w:bookmarkStart w:id="45" w:name="_Toc512249313"/>
      <w:bookmarkEnd w:id="44"/>
      <w:bookmarkEnd w:id="45"/>
      <w:r w:rsidR="005F1263">
        <w:rPr>
          <w:noProof/>
          <w:lang w:eastAsia="en-GB" w:bidi="bn-BD"/>
        </w:rPr>
        <w:t xml:space="preserve"> (from W3Schools.com)</w:t>
      </w:r>
      <w:bookmarkEnd w:id="43"/>
    </w:p>
    <w:p w14:paraId="2889ECE1" w14:textId="77777777" w:rsidR="00577B5C" w:rsidRDefault="003106F1" w:rsidP="003106F1">
      <w:pPr>
        <w:pStyle w:val="Heading3"/>
        <w:rPr>
          <w:noProof/>
          <w:lang w:eastAsia="en-GB" w:bidi="bn-BD"/>
        </w:rPr>
      </w:pPr>
      <w:r>
        <w:rPr>
          <w:noProof/>
          <w:lang w:eastAsia="en-GB" w:bidi="bn-BD"/>
        </w:rPr>
        <w:t>Footer</w:t>
      </w:r>
      <w:r w:rsidR="002D5832">
        <w:rPr>
          <w:noProof/>
          <w:lang w:eastAsia="en-GB" w:bidi="bn-BD"/>
        </w:rPr>
        <w:t xml:space="preserve"> </w:t>
      </w:r>
    </w:p>
    <w:p w14:paraId="2889ECE2" w14:textId="77777777" w:rsidR="002D5832" w:rsidRDefault="00D22869" w:rsidP="002D5832">
      <w:pPr>
        <w:rPr>
          <w:noProof/>
          <w:lang w:val="en-GB" w:eastAsia="en-GB" w:bidi="bn-BD"/>
        </w:rPr>
      </w:pPr>
      <w:r w:rsidRPr="002D5832">
        <w:rPr>
          <w:noProof/>
          <w:lang w:val="en-GB" w:eastAsia="en-GB" w:bidi="bn-BD"/>
        </w:rPr>
        <w:drawing>
          <wp:inline distT="0" distB="0" distL="0" distR="0" wp14:anchorId="2889EE4B" wp14:editId="2889EE4C">
            <wp:extent cx="5943600" cy="75247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52475"/>
                    </a:xfrm>
                    <a:prstGeom prst="rect">
                      <a:avLst/>
                    </a:prstGeom>
                    <a:noFill/>
                    <a:ln>
                      <a:noFill/>
                    </a:ln>
                  </pic:spPr>
                </pic:pic>
              </a:graphicData>
            </a:graphic>
          </wp:inline>
        </w:drawing>
      </w:r>
    </w:p>
    <w:p w14:paraId="2889ECE3" w14:textId="77777777" w:rsidR="004147C8" w:rsidRDefault="000B7FC2" w:rsidP="003D5BA7">
      <w:pPr>
        <w:pStyle w:val="Figure"/>
        <w:rPr>
          <w:noProof/>
          <w:lang w:eastAsia="en-GB" w:bidi="bn-BD"/>
        </w:rPr>
      </w:pPr>
      <w:bookmarkStart w:id="46" w:name="_Toc512843613"/>
      <w:r>
        <w:rPr>
          <w:noProof/>
          <w:lang w:eastAsia="en-GB" w:bidi="bn-BD"/>
        </w:rPr>
        <w:t>Footer</w:t>
      </w:r>
      <w:bookmarkEnd w:id="46"/>
    </w:p>
    <w:p w14:paraId="2889ECE4" w14:textId="4A594A6D" w:rsidR="008F30BC" w:rsidRDefault="00235183" w:rsidP="002D5832">
      <w:pPr>
        <w:rPr>
          <w:noProof/>
          <w:lang w:val="en-GB" w:eastAsia="en-GB" w:bidi="bn-BD"/>
        </w:rPr>
      </w:pPr>
      <w:r>
        <w:rPr>
          <w:noProof/>
          <w:lang w:val="en-GB" w:eastAsia="en-GB" w:bidi="bn-BD"/>
        </w:rPr>
        <w:t xml:space="preserve"> T</w:t>
      </w:r>
      <w:r w:rsidR="002E7BC2">
        <w:rPr>
          <w:noProof/>
          <w:lang w:val="en-GB" w:eastAsia="en-GB" w:bidi="bn-BD"/>
        </w:rPr>
        <w:t>he same colour</w:t>
      </w:r>
      <w:r>
        <w:rPr>
          <w:noProof/>
          <w:lang w:val="en-GB" w:eastAsia="en-GB" w:bidi="bn-BD"/>
        </w:rPr>
        <w:t xml:space="preserve"> was kept</w:t>
      </w:r>
      <w:r w:rsidR="002E7BC2">
        <w:rPr>
          <w:noProof/>
          <w:lang w:val="en-GB" w:eastAsia="en-GB" w:bidi="bn-BD"/>
        </w:rPr>
        <w:t xml:space="preserve"> in the footer from w3school’s CSS.</w:t>
      </w:r>
      <w:r w:rsidR="00730B3C">
        <w:rPr>
          <w:noProof/>
          <w:lang w:val="en-GB" w:eastAsia="en-GB" w:bidi="bn-BD"/>
        </w:rPr>
        <w:t xml:space="preserve"> Fontawesome icons </w:t>
      </w:r>
      <w:r>
        <w:rPr>
          <w:noProof/>
          <w:lang w:val="en-GB" w:eastAsia="en-GB" w:bidi="bn-BD"/>
        </w:rPr>
        <w:t xml:space="preserve">were used </w:t>
      </w:r>
      <w:r w:rsidR="00730B3C">
        <w:rPr>
          <w:noProof/>
          <w:lang w:val="en-GB" w:eastAsia="en-GB" w:bidi="bn-BD"/>
        </w:rPr>
        <w:t xml:space="preserve">for </w:t>
      </w:r>
      <w:r>
        <w:rPr>
          <w:noProof/>
          <w:lang w:val="en-GB" w:eastAsia="en-GB" w:bidi="bn-BD"/>
        </w:rPr>
        <w:t xml:space="preserve">the </w:t>
      </w:r>
      <w:r w:rsidR="00730B3C">
        <w:rPr>
          <w:noProof/>
          <w:lang w:val="en-GB" w:eastAsia="en-GB" w:bidi="bn-BD"/>
        </w:rPr>
        <w:t xml:space="preserve">social network logos. You can click ‘To the top’ button, it sends you back to homepage. </w:t>
      </w:r>
      <w:r w:rsidR="002E7BC2">
        <w:rPr>
          <w:noProof/>
          <w:lang w:val="en-GB" w:eastAsia="en-GB" w:bidi="bn-BD"/>
        </w:rPr>
        <w:t xml:space="preserve"> </w:t>
      </w:r>
    </w:p>
    <w:p w14:paraId="2889ECE5" w14:textId="77777777" w:rsidR="008F30BC" w:rsidRPr="002D5832" w:rsidRDefault="008F30BC" w:rsidP="008F30BC">
      <w:pPr>
        <w:pStyle w:val="Heading4"/>
        <w:rPr>
          <w:lang w:val="en-GB" w:eastAsia="en-GB" w:bidi="bn-BD"/>
        </w:rPr>
      </w:pPr>
      <w:r>
        <w:rPr>
          <w:lang w:val="en-GB" w:eastAsia="en-GB" w:bidi="bn-BD"/>
        </w:rPr>
        <w:lastRenderedPageBreak/>
        <w:t xml:space="preserve">Source Code </w:t>
      </w:r>
    </w:p>
    <w:p w14:paraId="2889ECE6" w14:textId="77777777" w:rsidR="00257906" w:rsidRDefault="00D22869" w:rsidP="00085BC9">
      <w:pPr>
        <w:rPr>
          <w:noProof/>
          <w:lang w:val="en-GB" w:eastAsia="en-GB" w:bidi="bn-BD"/>
        </w:rPr>
      </w:pPr>
      <w:r w:rsidRPr="008C55AB">
        <w:rPr>
          <w:noProof/>
          <w:lang w:val="en-GB" w:eastAsia="en-GB" w:bidi="bn-BD"/>
        </w:rPr>
        <w:drawing>
          <wp:inline distT="0" distB="0" distL="0" distR="0" wp14:anchorId="2889EE4D" wp14:editId="2889EE4E">
            <wp:extent cx="5943600" cy="121920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2889ECE7" w14:textId="77777777" w:rsidR="003D5BA7" w:rsidRDefault="00632933" w:rsidP="003D5BA7">
      <w:pPr>
        <w:pStyle w:val="Figure"/>
        <w:rPr>
          <w:noProof/>
          <w:lang w:eastAsia="en-GB" w:bidi="bn-BD"/>
        </w:rPr>
      </w:pPr>
      <w:bookmarkStart w:id="47" w:name="_Toc512843614"/>
      <w:r>
        <w:rPr>
          <w:noProof/>
          <w:lang w:eastAsia="en-GB" w:bidi="bn-BD"/>
        </w:rPr>
        <w:t>Footer Code</w:t>
      </w:r>
      <w:bookmarkEnd w:id="47"/>
    </w:p>
    <w:p w14:paraId="76EE6BBF" w14:textId="77777777" w:rsidR="004B38A4" w:rsidRDefault="0095747B" w:rsidP="004B38A4">
      <w:pPr>
        <w:jc w:val="left"/>
        <w:rPr>
          <w:noProof/>
          <w:lang w:val="en-GB" w:eastAsia="en-GB" w:bidi="bn-BD"/>
        </w:rPr>
      </w:pPr>
      <w:r>
        <w:rPr>
          <w:noProof/>
          <w:lang w:val="en-GB" w:eastAsia="en-GB" w:bidi="bn-BD"/>
        </w:rPr>
        <w:t>It was</w:t>
      </w:r>
      <w:r w:rsidR="0082213A">
        <w:rPr>
          <w:noProof/>
          <w:lang w:val="en-GB" w:eastAsia="en-GB" w:bidi="bn-BD"/>
        </w:rPr>
        <w:t xml:space="preserve"> </w:t>
      </w:r>
      <w:r w:rsidR="0082213A" w:rsidRPr="0082213A">
        <w:rPr>
          <w:noProof/>
          <w:lang w:val="en-GB" w:eastAsia="en-GB" w:bidi="bn-BD"/>
        </w:rPr>
        <w:t>decided</w:t>
      </w:r>
      <w:r w:rsidR="0082213A">
        <w:rPr>
          <w:noProof/>
          <w:lang w:val="en-GB" w:eastAsia="en-GB" w:bidi="bn-BD"/>
        </w:rPr>
        <w:t xml:space="preserve"> to keep the colour in the footer because it looks quite ni</w:t>
      </w:r>
      <w:r w:rsidR="00235183">
        <w:rPr>
          <w:noProof/>
          <w:lang w:val="en-GB" w:eastAsia="en-GB" w:bidi="bn-BD"/>
        </w:rPr>
        <w:t>ce.</w:t>
      </w:r>
      <w:r>
        <w:rPr>
          <w:noProof/>
          <w:lang w:val="en-GB" w:eastAsia="en-GB" w:bidi="bn-BD"/>
        </w:rPr>
        <w:t xml:space="preserve"> ‘To the top’ button </w:t>
      </w:r>
      <w:r w:rsidR="00235183">
        <w:rPr>
          <w:noProof/>
          <w:lang w:val="en-GB" w:eastAsia="en-GB" w:bidi="bn-BD"/>
        </w:rPr>
        <w:t xml:space="preserve">was added </w:t>
      </w:r>
      <w:r>
        <w:rPr>
          <w:noProof/>
          <w:lang w:val="en-GB" w:eastAsia="en-GB" w:bidi="bn-BD"/>
        </w:rPr>
        <w:t>by  includ</w:t>
      </w:r>
      <w:r w:rsidR="00410443">
        <w:rPr>
          <w:noProof/>
          <w:lang w:val="en-GB" w:eastAsia="en-GB" w:bidi="bn-BD"/>
        </w:rPr>
        <w:t>ing</w:t>
      </w:r>
      <w:r w:rsidR="002D5832">
        <w:rPr>
          <w:noProof/>
          <w:lang w:val="en-GB" w:eastAsia="en-GB" w:bidi="bn-BD"/>
        </w:rPr>
        <w:t xml:space="preserve"> </w:t>
      </w:r>
      <w:r w:rsidR="009010AC">
        <w:rPr>
          <w:noProof/>
          <w:lang w:val="en-GB" w:eastAsia="en-GB" w:bidi="bn-BD"/>
        </w:rPr>
        <w:t>the Fontawesome icon which is</w:t>
      </w:r>
      <w:r w:rsidR="00410443">
        <w:rPr>
          <w:noProof/>
          <w:lang w:val="en-GB" w:eastAsia="en-GB" w:bidi="bn-BD"/>
        </w:rPr>
        <w:t xml:space="preserve"> an</w:t>
      </w:r>
      <w:r w:rsidR="009010AC">
        <w:rPr>
          <w:noProof/>
          <w:lang w:val="en-GB" w:eastAsia="en-GB" w:bidi="bn-BD"/>
        </w:rPr>
        <w:t xml:space="preserve"> arrow up. </w:t>
      </w:r>
      <w:r w:rsidR="00235183">
        <w:rPr>
          <w:noProof/>
          <w:lang w:val="en-GB" w:eastAsia="en-GB" w:bidi="bn-BD"/>
        </w:rPr>
        <w:t>T</w:t>
      </w:r>
      <w:r w:rsidR="00F56F6C">
        <w:rPr>
          <w:noProof/>
          <w:lang w:val="en-GB" w:eastAsia="en-GB" w:bidi="bn-BD"/>
        </w:rPr>
        <w:t xml:space="preserve">he UEL, University </w:t>
      </w:r>
      <w:r w:rsidR="00825028">
        <w:rPr>
          <w:noProof/>
          <w:lang w:val="en-GB" w:eastAsia="en-GB" w:bidi="bn-BD"/>
        </w:rPr>
        <w:t xml:space="preserve">of </w:t>
      </w:r>
      <w:r w:rsidR="00F56F6C">
        <w:rPr>
          <w:noProof/>
          <w:lang w:val="en-GB" w:eastAsia="en-GB" w:bidi="bn-BD"/>
        </w:rPr>
        <w:t>East L</w:t>
      </w:r>
      <w:r w:rsidR="00F56F6C" w:rsidRPr="00F56F6C">
        <w:rPr>
          <w:noProof/>
          <w:lang w:val="en-GB" w:eastAsia="en-GB" w:bidi="bn-BD"/>
        </w:rPr>
        <w:t>ondon</w:t>
      </w:r>
      <w:r w:rsidR="00410443">
        <w:rPr>
          <w:noProof/>
          <w:lang w:val="en-GB" w:eastAsia="en-GB" w:bidi="bn-BD"/>
        </w:rPr>
        <w:t xml:space="preserve"> address</w:t>
      </w:r>
      <w:r w:rsidR="00235183">
        <w:rPr>
          <w:noProof/>
          <w:lang w:val="en-GB" w:eastAsia="en-GB" w:bidi="bn-BD"/>
        </w:rPr>
        <w:t xml:space="preserve"> was used</w:t>
      </w:r>
      <w:r w:rsidR="00410443">
        <w:rPr>
          <w:noProof/>
          <w:lang w:val="en-GB" w:eastAsia="en-GB" w:bidi="bn-BD"/>
        </w:rPr>
        <w:t xml:space="preserve"> and added </w:t>
      </w:r>
      <w:r w:rsidR="008D3C2A">
        <w:rPr>
          <w:noProof/>
          <w:lang w:val="en-GB" w:eastAsia="en-GB" w:bidi="bn-BD"/>
        </w:rPr>
        <w:t>social networks such as Facebook, Instagram</w:t>
      </w:r>
      <w:r w:rsidR="00410443">
        <w:rPr>
          <w:noProof/>
          <w:lang w:val="en-GB" w:eastAsia="en-GB" w:bidi="bn-BD"/>
        </w:rPr>
        <w:t>, Twitter and LinkedIn from</w:t>
      </w:r>
      <w:r w:rsidR="008D3C2A">
        <w:rPr>
          <w:noProof/>
          <w:lang w:val="en-GB" w:eastAsia="en-GB" w:bidi="bn-BD"/>
        </w:rPr>
        <w:t xml:space="preserve"> fontawesome as well. </w:t>
      </w:r>
      <w:r w:rsidR="007F3530">
        <w:rPr>
          <w:noProof/>
          <w:lang w:val="en-GB" w:eastAsia="en-GB" w:bidi="bn-BD"/>
        </w:rPr>
        <w:t xml:space="preserve">You can see ‘&amp;copy;’ that means copyright </w:t>
      </w:r>
      <w:r w:rsidR="007F3530" w:rsidRPr="007F3530">
        <w:rPr>
          <w:noProof/>
          <w:lang w:val="en-GB" w:eastAsia="en-GB" w:bidi="bn-BD"/>
        </w:rPr>
        <w:t>symbol</w:t>
      </w:r>
      <w:r w:rsidR="000C0C00">
        <w:rPr>
          <w:noProof/>
          <w:lang w:val="en-GB" w:eastAsia="en-GB" w:bidi="bn-BD"/>
        </w:rPr>
        <w:t xml:space="preserve"> and ‘&lt;br&gt;’ also means </w:t>
      </w:r>
      <w:r w:rsidR="000C0C00" w:rsidRPr="000C0C00">
        <w:rPr>
          <w:noProof/>
          <w:lang w:val="en-GB" w:eastAsia="en-GB" w:bidi="bn-BD"/>
        </w:rPr>
        <w:t xml:space="preserve"> a single line break</w:t>
      </w:r>
      <w:r w:rsidR="00410443">
        <w:rPr>
          <w:noProof/>
          <w:lang w:val="en-GB" w:eastAsia="en-GB" w:bidi="bn-BD"/>
        </w:rPr>
        <w:t xml:space="preserve">. </w:t>
      </w:r>
      <w:r w:rsidR="000C0C00">
        <w:rPr>
          <w:noProof/>
          <w:lang w:val="en-GB" w:eastAsia="en-GB" w:bidi="bn-BD"/>
        </w:rPr>
        <w:t xml:space="preserve"> </w:t>
      </w:r>
      <w:r w:rsidR="00A90182">
        <w:rPr>
          <w:noProof/>
          <w:lang w:val="en-GB" w:eastAsia="en-GB" w:bidi="bn-BD"/>
        </w:rPr>
        <w:t>W3school websites</w:t>
      </w:r>
      <w:r w:rsidR="00410443">
        <w:rPr>
          <w:noProof/>
          <w:lang w:val="en-GB" w:eastAsia="en-GB" w:bidi="bn-BD"/>
        </w:rPr>
        <w:t xml:space="preserve"> was kept</w:t>
      </w:r>
      <w:r w:rsidR="00A90182">
        <w:rPr>
          <w:noProof/>
          <w:lang w:val="en-GB" w:eastAsia="en-GB" w:bidi="bn-BD"/>
        </w:rPr>
        <w:t>.</w:t>
      </w:r>
    </w:p>
    <w:p w14:paraId="2889ECE9" w14:textId="38F61BE8" w:rsidR="00B95526" w:rsidRDefault="00257906" w:rsidP="004B38A4">
      <w:pPr>
        <w:pStyle w:val="Heading2"/>
      </w:pPr>
      <w:bookmarkStart w:id="48" w:name="_Toc512843578"/>
      <w:r>
        <w:t>H</w:t>
      </w:r>
      <w:r w:rsidR="00B95526">
        <w:t xml:space="preserve">ome </w:t>
      </w:r>
      <w:r w:rsidR="00B95526" w:rsidRPr="004271E9">
        <w:t>page</w:t>
      </w:r>
      <w:bookmarkEnd w:id="48"/>
      <w:r w:rsidR="00B95526">
        <w:t xml:space="preserve"> </w:t>
      </w:r>
    </w:p>
    <w:p w14:paraId="2889ECEA" w14:textId="77777777" w:rsidR="00257906" w:rsidRDefault="00257906" w:rsidP="00B95526">
      <w:proofErr w:type="gramStart"/>
      <w:r w:rsidRPr="004B38A4">
        <w:t>Contains a description of the website and services.</w:t>
      </w:r>
      <w:proofErr w:type="gramEnd"/>
      <w:r w:rsidR="0042122B">
        <w:t xml:space="preserve"> </w:t>
      </w:r>
    </w:p>
    <w:p w14:paraId="2889ECEB" w14:textId="77777777" w:rsidR="003D5BA7" w:rsidRDefault="00D22869" w:rsidP="00317224">
      <w:pPr>
        <w:jc w:val="center"/>
        <w:rPr>
          <w:noProof/>
          <w:lang w:val="en-GB" w:eastAsia="en-GB" w:bidi="bn-BD"/>
        </w:rPr>
      </w:pPr>
      <w:r w:rsidRPr="009159C0">
        <w:rPr>
          <w:noProof/>
          <w:lang w:val="en-GB" w:eastAsia="en-GB" w:bidi="bn-BD"/>
        </w:rPr>
        <w:drawing>
          <wp:inline distT="0" distB="0" distL="0" distR="0" wp14:anchorId="2889EE4F" wp14:editId="2889EE50">
            <wp:extent cx="5943600" cy="305752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2889ECEC" w14:textId="77777777" w:rsidR="003D5BA7" w:rsidRDefault="00632933" w:rsidP="003D5BA7">
      <w:pPr>
        <w:pStyle w:val="Figure"/>
        <w:rPr>
          <w:noProof/>
          <w:lang w:eastAsia="en-GB" w:bidi="bn-BD"/>
        </w:rPr>
      </w:pPr>
      <w:bookmarkStart w:id="49" w:name="_Toc512843615"/>
      <w:r>
        <w:rPr>
          <w:noProof/>
          <w:lang w:eastAsia="en-GB" w:bidi="bn-BD"/>
        </w:rPr>
        <w:t>Home Page</w:t>
      </w:r>
      <w:bookmarkEnd w:id="49"/>
      <w:r>
        <w:rPr>
          <w:noProof/>
          <w:lang w:eastAsia="en-GB" w:bidi="bn-BD"/>
        </w:rPr>
        <w:t xml:space="preserve"> </w:t>
      </w:r>
    </w:p>
    <w:p w14:paraId="2889ECED" w14:textId="77777777" w:rsidR="00897485" w:rsidRDefault="00D22869" w:rsidP="00317224">
      <w:pPr>
        <w:jc w:val="center"/>
        <w:rPr>
          <w:noProof/>
          <w:lang w:val="en-GB" w:eastAsia="en-GB" w:bidi="bn-BD"/>
        </w:rPr>
      </w:pPr>
      <w:r w:rsidRPr="00897485">
        <w:rPr>
          <w:noProof/>
          <w:lang w:val="en-GB" w:eastAsia="en-GB" w:bidi="bn-BD"/>
        </w:rPr>
        <w:drawing>
          <wp:inline distT="0" distB="0" distL="0" distR="0" wp14:anchorId="2889EE51" wp14:editId="2889EE52">
            <wp:extent cx="5934075" cy="12573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1257300"/>
                    </a:xfrm>
                    <a:prstGeom prst="rect">
                      <a:avLst/>
                    </a:prstGeom>
                    <a:noFill/>
                    <a:ln>
                      <a:noFill/>
                    </a:ln>
                  </pic:spPr>
                </pic:pic>
              </a:graphicData>
            </a:graphic>
          </wp:inline>
        </w:drawing>
      </w:r>
    </w:p>
    <w:p w14:paraId="2889ECEE" w14:textId="77777777" w:rsidR="003D5BA7" w:rsidRDefault="00632933" w:rsidP="003D5BA7">
      <w:pPr>
        <w:pStyle w:val="Figure"/>
        <w:rPr>
          <w:noProof/>
          <w:lang w:eastAsia="en-GB" w:bidi="bn-BD"/>
        </w:rPr>
      </w:pPr>
      <w:bookmarkStart w:id="50" w:name="_Toc512843616"/>
      <w:r>
        <w:rPr>
          <w:noProof/>
          <w:lang w:eastAsia="en-GB" w:bidi="bn-BD"/>
        </w:rPr>
        <w:t>Home Page (part 2)</w:t>
      </w:r>
      <w:bookmarkEnd w:id="50"/>
    </w:p>
    <w:p w14:paraId="2889ECEF" w14:textId="290B3BE1" w:rsidR="00B96DDF" w:rsidRPr="00F21E79" w:rsidRDefault="00B96DDF" w:rsidP="00B96DDF">
      <w:r>
        <w:lastRenderedPageBreak/>
        <w:t>This is</w:t>
      </w:r>
      <w:r w:rsidR="00545F54">
        <w:t xml:space="preserve"> the</w:t>
      </w:r>
      <w:r w:rsidR="00410443">
        <w:t xml:space="preserve"> homepage when people immediately go on </w:t>
      </w:r>
      <w:r w:rsidR="00182F28">
        <w:t>the website. C</w:t>
      </w:r>
      <w:r>
        <w:t>ombined images</w:t>
      </w:r>
      <w:r w:rsidR="00182F28">
        <w:t xml:space="preserve"> were added</w:t>
      </w:r>
      <w:r>
        <w:t xml:space="preserve"> in the background</w:t>
      </w:r>
      <w:r w:rsidR="00F21E79">
        <w:t xml:space="preserve"> with</w:t>
      </w:r>
      <w:r w:rsidR="00545F54">
        <w:t xml:space="preserve"> a</w:t>
      </w:r>
      <w:r w:rsidR="00F21E79">
        <w:t xml:space="preserve"> title</w:t>
      </w:r>
      <w:r w:rsidR="00545F54">
        <w:t xml:space="preserve"> and some</w:t>
      </w:r>
      <w:r w:rsidR="00182F28">
        <w:t xml:space="preserve"> small information which was</w:t>
      </w:r>
      <w:r w:rsidR="00F21E79">
        <w:t xml:space="preserve"> use</w:t>
      </w:r>
      <w:r w:rsidR="00545F54">
        <w:t>d from</w:t>
      </w:r>
      <w:r w:rsidR="00F21E79">
        <w:t xml:space="preserve"> w3school’s CSS. </w:t>
      </w:r>
    </w:p>
    <w:p w14:paraId="2889ECF0" w14:textId="77777777" w:rsidR="0010408B" w:rsidRPr="0010408B" w:rsidRDefault="008D340D" w:rsidP="0010408B">
      <w:pPr>
        <w:pStyle w:val="Heading3"/>
      </w:pPr>
      <w:bookmarkStart w:id="51" w:name="_Toc22116037"/>
      <w:bookmarkStart w:id="52" w:name="_Toc22116161"/>
      <w:bookmarkStart w:id="53" w:name="_Toc22116171"/>
      <w:bookmarkStart w:id="54" w:name="_Toc22116036"/>
      <w:bookmarkStart w:id="55" w:name="_Toc22116160"/>
      <w:bookmarkStart w:id="56" w:name="_Toc22116170"/>
      <w:r>
        <w:t>Source Code</w:t>
      </w:r>
      <w:bookmarkEnd w:id="51"/>
      <w:bookmarkEnd w:id="52"/>
      <w:bookmarkEnd w:id="53"/>
    </w:p>
    <w:p w14:paraId="2889ECF1" w14:textId="77777777" w:rsidR="0010408B" w:rsidRPr="0010408B" w:rsidRDefault="0010408B" w:rsidP="00001CF2"/>
    <w:bookmarkEnd w:id="54"/>
    <w:bookmarkEnd w:id="55"/>
    <w:bookmarkEnd w:id="56"/>
    <w:p w14:paraId="2889ECF2" w14:textId="77777777" w:rsidR="008D340D" w:rsidRDefault="00D22869" w:rsidP="00317224">
      <w:pPr>
        <w:jc w:val="center"/>
        <w:rPr>
          <w:noProof/>
          <w:lang w:val="en-GB" w:eastAsia="en-GB" w:bidi="bn-BD"/>
        </w:rPr>
      </w:pPr>
      <w:r w:rsidRPr="0010408B">
        <w:rPr>
          <w:noProof/>
          <w:lang w:val="en-GB" w:eastAsia="en-GB" w:bidi="bn-BD"/>
        </w:rPr>
        <w:drawing>
          <wp:inline distT="0" distB="0" distL="0" distR="0" wp14:anchorId="2889EE53" wp14:editId="2889EE54">
            <wp:extent cx="3743325" cy="809625"/>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43325" cy="809625"/>
                    </a:xfrm>
                    <a:prstGeom prst="rect">
                      <a:avLst/>
                    </a:prstGeom>
                    <a:noFill/>
                    <a:ln>
                      <a:noFill/>
                    </a:ln>
                  </pic:spPr>
                </pic:pic>
              </a:graphicData>
            </a:graphic>
          </wp:inline>
        </w:drawing>
      </w:r>
    </w:p>
    <w:p w14:paraId="2889ECF3" w14:textId="77777777" w:rsidR="003D5BA7" w:rsidRDefault="005F10C8" w:rsidP="003D5BA7">
      <w:pPr>
        <w:pStyle w:val="Figure"/>
        <w:rPr>
          <w:noProof/>
          <w:lang w:eastAsia="en-GB" w:bidi="bn-BD"/>
        </w:rPr>
      </w:pPr>
      <w:bookmarkStart w:id="57" w:name="_Toc512843617"/>
      <w:r>
        <w:rPr>
          <w:noProof/>
          <w:lang w:eastAsia="en-GB" w:bidi="bn-BD"/>
        </w:rPr>
        <w:t>Background image in Home page</w:t>
      </w:r>
      <w:bookmarkEnd w:id="57"/>
    </w:p>
    <w:p w14:paraId="2889ECF4" w14:textId="6095DD73" w:rsidR="009917A8" w:rsidRDefault="00545F54" w:rsidP="009917A8">
      <w:pPr>
        <w:rPr>
          <w:noProof/>
          <w:lang w:val="en-GB" w:eastAsia="en-GB" w:bidi="bn-BD"/>
        </w:rPr>
      </w:pPr>
      <w:r>
        <w:rPr>
          <w:noProof/>
          <w:lang w:val="en-GB" w:eastAsia="en-GB" w:bidi="bn-BD"/>
        </w:rPr>
        <w:t>T</w:t>
      </w:r>
      <w:r w:rsidR="009917A8">
        <w:rPr>
          <w:noProof/>
          <w:lang w:val="en-GB" w:eastAsia="en-GB" w:bidi="bn-BD"/>
        </w:rPr>
        <w:t>hree images</w:t>
      </w:r>
      <w:r>
        <w:rPr>
          <w:noProof/>
          <w:lang w:val="en-GB" w:eastAsia="en-GB" w:bidi="bn-BD"/>
        </w:rPr>
        <w:t xml:space="preserve"> were used</w:t>
      </w:r>
      <w:r w:rsidR="009917A8">
        <w:rPr>
          <w:noProof/>
          <w:lang w:val="en-GB" w:eastAsia="en-GB" w:bidi="bn-BD"/>
        </w:rPr>
        <w:t xml:space="preserve"> </w:t>
      </w:r>
      <w:r w:rsidR="000508E0">
        <w:rPr>
          <w:noProof/>
          <w:lang w:val="en-GB" w:eastAsia="en-GB" w:bidi="bn-BD"/>
        </w:rPr>
        <w:t>such as cinema,</w:t>
      </w:r>
      <w:r>
        <w:rPr>
          <w:noProof/>
          <w:lang w:val="en-GB" w:eastAsia="en-GB" w:bidi="bn-BD"/>
        </w:rPr>
        <w:t xml:space="preserve"> a picture of my interpreter, a live picture </w:t>
      </w:r>
      <w:r w:rsidR="000508E0">
        <w:rPr>
          <w:noProof/>
          <w:lang w:val="en-GB" w:eastAsia="en-GB" w:bidi="bn-BD"/>
        </w:rPr>
        <w:t>(my own</w:t>
      </w:r>
      <w:r w:rsidR="00E31224">
        <w:rPr>
          <w:noProof/>
          <w:lang w:val="en-GB" w:eastAsia="en-GB" w:bidi="bn-BD"/>
        </w:rPr>
        <w:t xml:space="preserve">) and </w:t>
      </w:r>
      <w:r w:rsidR="00280F70">
        <w:rPr>
          <w:noProof/>
          <w:lang w:val="en-GB" w:eastAsia="en-GB" w:bidi="bn-BD"/>
        </w:rPr>
        <w:t xml:space="preserve">then  they were </w:t>
      </w:r>
      <w:r w:rsidR="009917A8" w:rsidRPr="00782636">
        <w:rPr>
          <w:noProof/>
          <w:lang w:val="en-GB" w:eastAsia="en-GB" w:bidi="bn-BD"/>
        </w:rPr>
        <w:t>combine</w:t>
      </w:r>
      <w:r w:rsidR="00280F70">
        <w:rPr>
          <w:noProof/>
          <w:lang w:val="en-GB" w:eastAsia="en-GB" w:bidi="bn-BD"/>
        </w:rPr>
        <w:t>d</w:t>
      </w:r>
      <w:r w:rsidR="007602AB">
        <w:rPr>
          <w:noProof/>
          <w:lang w:val="en-GB" w:eastAsia="en-GB" w:bidi="bn-BD"/>
        </w:rPr>
        <w:t xml:space="preserve"> in</w:t>
      </w:r>
      <w:r w:rsidR="000508E0">
        <w:rPr>
          <w:noProof/>
          <w:lang w:val="en-GB" w:eastAsia="en-GB" w:bidi="bn-BD"/>
        </w:rPr>
        <w:t>to</w:t>
      </w:r>
      <w:r w:rsidR="007602AB">
        <w:rPr>
          <w:noProof/>
          <w:lang w:val="en-GB" w:eastAsia="en-GB" w:bidi="bn-BD"/>
        </w:rPr>
        <w:t xml:space="preserve"> one image by using</w:t>
      </w:r>
      <w:r w:rsidR="007602AB" w:rsidRPr="007602AB">
        <w:t xml:space="preserve"> </w:t>
      </w:r>
      <w:r w:rsidR="007602AB" w:rsidRPr="007602AB">
        <w:rPr>
          <w:noProof/>
          <w:lang w:val="en-GB" w:eastAsia="en-GB" w:bidi="bn-BD"/>
        </w:rPr>
        <w:t>www.photojoiner.net</w:t>
      </w:r>
      <w:r w:rsidR="00571D25">
        <w:rPr>
          <w:noProof/>
          <w:lang w:val="en-GB" w:eastAsia="en-GB" w:bidi="bn-BD"/>
        </w:rPr>
        <w:t xml:space="preserve"> and</w:t>
      </w:r>
      <w:r w:rsidR="00171255">
        <w:rPr>
          <w:noProof/>
          <w:lang w:val="en-GB" w:eastAsia="en-GB" w:bidi="bn-BD"/>
        </w:rPr>
        <w:t xml:space="preserve"> this</w:t>
      </w:r>
      <w:r w:rsidR="00571D25">
        <w:rPr>
          <w:noProof/>
          <w:lang w:val="en-GB" w:eastAsia="en-GB" w:bidi="bn-BD"/>
        </w:rPr>
        <w:t xml:space="preserve"> was then used</w:t>
      </w:r>
      <w:r w:rsidR="00171255">
        <w:rPr>
          <w:noProof/>
          <w:lang w:val="en-GB" w:eastAsia="en-GB" w:bidi="bn-BD"/>
        </w:rPr>
        <w:t xml:space="preserve"> for</w:t>
      </w:r>
      <w:r w:rsidR="00571D25">
        <w:rPr>
          <w:noProof/>
          <w:lang w:val="en-GB" w:eastAsia="en-GB" w:bidi="bn-BD"/>
        </w:rPr>
        <w:t xml:space="preserve"> the</w:t>
      </w:r>
      <w:r w:rsidR="00171255">
        <w:rPr>
          <w:noProof/>
          <w:lang w:val="en-GB" w:eastAsia="en-GB" w:bidi="bn-BD"/>
        </w:rPr>
        <w:t xml:space="preserve"> background.  The size changed to </w:t>
      </w:r>
      <w:r w:rsidR="007602AB">
        <w:rPr>
          <w:noProof/>
          <w:lang w:val="en-GB" w:eastAsia="en-GB" w:bidi="bn-BD"/>
        </w:rPr>
        <w:t>100</w:t>
      </w:r>
      <w:r w:rsidR="00293F5A">
        <w:rPr>
          <w:noProof/>
          <w:lang w:val="en-GB" w:eastAsia="en-GB" w:bidi="bn-BD"/>
        </w:rPr>
        <w:t xml:space="preserve">%. </w:t>
      </w:r>
      <w:r w:rsidR="007602AB">
        <w:rPr>
          <w:noProof/>
          <w:lang w:val="en-GB" w:eastAsia="en-GB" w:bidi="bn-BD"/>
        </w:rPr>
        <w:t xml:space="preserve"> </w:t>
      </w:r>
      <w:r w:rsidR="009917A8">
        <w:rPr>
          <w:noProof/>
          <w:lang w:val="en-GB" w:eastAsia="en-GB" w:bidi="bn-BD"/>
        </w:rPr>
        <w:t xml:space="preserve"> </w:t>
      </w:r>
    </w:p>
    <w:p w14:paraId="2889ECF5" w14:textId="77777777" w:rsidR="0010408B" w:rsidRDefault="00D22869" w:rsidP="00085BC9">
      <w:pPr>
        <w:rPr>
          <w:noProof/>
          <w:lang w:val="en-GB" w:eastAsia="en-GB" w:bidi="bn-BD"/>
        </w:rPr>
      </w:pPr>
      <w:r w:rsidRPr="00001CF2">
        <w:rPr>
          <w:noProof/>
          <w:lang w:val="en-GB" w:eastAsia="en-GB" w:bidi="bn-BD"/>
        </w:rPr>
        <w:drawing>
          <wp:inline distT="0" distB="0" distL="0" distR="0" wp14:anchorId="2889EE55" wp14:editId="2889EE56">
            <wp:extent cx="5943600" cy="120967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09675"/>
                    </a:xfrm>
                    <a:prstGeom prst="rect">
                      <a:avLst/>
                    </a:prstGeom>
                    <a:noFill/>
                    <a:ln>
                      <a:noFill/>
                    </a:ln>
                  </pic:spPr>
                </pic:pic>
              </a:graphicData>
            </a:graphic>
          </wp:inline>
        </w:drawing>
      </w:r>
    </w:p>
    <w:p w14:paraId="2889ECF6" w14:textId="77777777" w:rsidR="003D5BA7" w:rsidRDefault="005F10C8" w:rsidP="003D5BA7">
      <w:pPr>
        <w:pStyle w:val="Figure"/>
        <w:rPr>
          <w:noProof/>
          <w:lang w:eastAsia="en-GB" w:bidi="bn-BD"/>
        </w:rPr>
      </w:pPr>
      <w:bookmarkStart w:id="58" w:name="_Toc512843618"/>
      <w:r>
        <w:rPr>
          <w:noProof/>
          <w:lang w:eastAsia="en-GB" w:bidi="bn-BD"/>
        </w:rPr>
        <w:t>Home page code</w:t>
      </w:r>
      <w:bookmarkEnd w:id="58"/>
    </w:p>
    <w:p w14:paraId="2889ECF7" w14:textId="77777777" w:rsidR="0010408B" w:rsidRDefault="0010408B" w:rsidP="00085BC9">
      <w:pPr>
        <w:rPr>
          <w:noProof/>
          <w:lang w:val="en-GB" w:eastAsia="en-GB" w:bidi="bn-BD"/>
        </w:rPr>
      </w:pPr>
      <w:bookmarkStart w:id="59" w:name="_Toc512249321"/>
      <w:bookmarkStart w:id="60" w:name="_Toc512250877"/>
      <w:bookmarkStart w:id="61" w:name="_Toc512250919"/>
      <w:bookmarkEnd w:id="59"/>
      <w:bookmarkEnd w:id="60"/>
      <w:bookmarkEnd w:id="61"/>
    </w:p>
    <w:p w14:paraId="2889ECF8" w14:textId="77777777" w:rsidR="009159C0" w:rsidRDefault="00DE237C" w:rsidP="009159C0">
      <w:pPr>
        <w:pStyle w:val="Heading2"/>
      </w:pPr>
      <w:r>
        <w:br w:type="page"/>
      </w:r>
      <w:bookmarkStart w:id="62" w:name="_Toc512843579"/>
      <w:r w:rsidR="009159C0">
        <w:lastRenderedPageBreak/>
        <w:t>Subtitled Cinema</w:t>
      </w:r>
      <w:bookmarkEnd w:id="62"/>
    </w:p>
    <w:p w14:paraId="2889ECF9" w14:textId="77777777" w:rsidR="003D5BA7" w:rsidRDefault="00D22869" w:rsidP="009159C0">
      <w:pPr>
        <w:rPr>
          <w:noProof/>
          <w:lang w:val="en-GB" w:eastAsia="en-GB" w:bidi="bn-BD"/>
        </w:rPr>
      </w:pPr>
      <w:r w:rsidRPr="00897485">
        <w:rPr>
          <w:noProof/>
          <w:lang w:val="en-GB" w:eastAsia="en-GB" w:bidi="bn-BD"/>
        </w:rPr>
        <w:drawing>
          <wp:inline distT="0" distB="0" distL="0" distR="0" wp14:anchorId="2889EE57" wp14:editId="2889EE58">
            <wp:extent cx="5943600" cy="298132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889ECFA" w14:textId="77777777" w:rsidR="003D5BA7" w:rsidRDefault="002938D3" w:rsidP="00046AB4">
      <w:pPr>
        <w:pStyle w:val="Figure"/>
        <w:rPr>
          <w:noProof/>
          <w:lang w:eastAsia="en-GB" w:bidi="bn-BD"/>
        </w:rPr>
      </w:pPr>
      <w:bookmarkStart w:id="63" w:name="_Toc512843619"/>
      <w:r>
        <w:rPr>
          <w:noProof/>
          <w:lang w:eastAsia="en-GB" w:bidi="bn-BD"/>
        </w:rPr>
        <w:t>Subtitled Cinema page</w:t>
      </w:r>
      <w:bookmarkEnd w:id="63"/>
    </w:p>
    <w:p w14:paraId="2889ECFB" w14:textId="77777777" w:rsidR="000E33F4" w:rsidRDefault="00D22869" w:rsidP="009159C0">
      <w:pPr>
        <w:rPr>
          <w:noProof/>
          <w:lang w:val="en-GB" w:eastAsia="en-GB" w:bidi="bn-BD"/>
        </w:rPr>
      </w:pPr>
      <w:r w:rsidRPr="00897485">
        <w:rPr>
          <w:noProof/>
          <w:lang w:val="en-GB" w:eastAsia="en-GB" w:bidi="bn-BD"/>
        </w:rPr>
        <w:drawing>
          <wp:inline distT="0" distB="0" distL="0" distR="0" wp14:anchorId="2889EE59" wp14:editId="2889EE5A">
            <wp:extent cx="5943600" cy="2343150"/>
            <wp:effectExtent l="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14:paraId="2889ECFC" w14:textId="77777777" w:rsidR="003D5BA7" w:rsidRDefault="002938D3" w:rsidP="00046AB4">
      <w:pPr>
        <w:pStyle w:val="Figure"/>
        <w:rPr>
          <w:noProof/>
          <w:lang w:eastAsia="en-GB" w:bidi="bn-BD"/>
        </w:rPr>
      </w:pPr>
      <w:bookmarkStart w:id="64" w:name="_Toc512843620"/>
      <w:r>
        <w:rPr>
          <w:noProof/>
          <w:lang w:eastAsia="en-GB" w:bidi="bn-BD"/>
        </w:rPr>
        <w:t>E</w:t>
      </w:r>
      <w:r w:rsidR="008B1EC3">
        <w:rPr>
          <w:noProof/>
          <w:lang w:eastAsia="en-GB" w:bidi="bn-BD"/>
        </w:rPr>
        <w:t>ight images</w:t>
      </w:r>
      <w:bookmarkEnd w:id="64"/>
    </w:p>
    <w:p w14:paraId="2889ECFD" w14:textId="77777777" w:rsidR="00184B7B" w:rsidRDefault="00184B7B" w:rsidP="00184B7B">
      <w:r w:rsidRPr="004B38A4">
        <w:t>The background</w:t>
      </w:r>
      <w:r w:rsidR="00171255" w:rsidRPr="004B38A4">
        <w:t xml:space="preserve"> is a real life picture of a</w:t>
      </w:r>
      <w:r w:rsidRPr="004B38A4">
        <w:t xml:space="preserve"> cinema. Below the title there are s</w:t>
      </w:r>
      <w:r w:rsidR="00171255" w:rsidRPr="004B38A4">
        <w:t>ome questions to the audience inviting</w:t>
      </w:r>
      <w:r w:rsidRPr="004B38A4">
        <w:t xml:space="preserve"> them to use the website. The adverts for films were found by a simple google search. In the future the intention is to use real examples of films that will be continuously updated. When a film image is clicked times and listings will pop up. The aim is to include a map (Google) in the future but due to time restraints this option is not available as yet.</w:t>
      </w:r>
      <w:r>
        <w:t xml:space="preserve"> </w:t>
      </w:r>
    </w:p>
    <w:p w14:paraId="2889ECFE" w14:textId="05D72451" w:rsidR="00184B7B" w:rsidRPr="0042122B" w:rsidRDefault="00037102" w:rsidP="00184B7B">
      <w:r>
        <w:t>There are</w:t>
      </w:r>
      <w:r w:rsidR="00184B7B">
        <w:t xml:space="preserve"> eight images of the movies in the subtitled cinema</w:t>
      </w:r>
      <w:r w:rsidR="00171255">
        <w:t>. M</w:t>
      </w:r>
      <w:r w:rsidR="00D71EC5">
        <w:t xml:space="preserve">odal </w:t>
      </w:r>
      <w:r w:rsidR="009642F3">
        <w:t>images</w:t>
      </w:r>
      <w:r w:rsidR="00171255">
        <w:t xml:space="preserve"> will be used in the gallery so that</w:t>
      </w:r>
      <w:r w:rsidR="009642F3">
        <w:t xml:space="preserve"> pe</w:t>
      </w:r>
      <w:r w:rsidR="00171255">
        <w:t xml:space="preserve">ople can click on these images and </w:t>
      </w:r>
      <w:r w:rsidR="009642F3">
        <w:t>it would show up.</w:t>
      </w:r>
      <w:r w:rsidR="00171255">
        <w:t xml:space="preserve"> This</w:t>
      </w:r>
      <w:r w:rsidR="007A5605">
        <w:t xml:space="preserve"> function</w:t>
      </w:r>
      <w:r w:rsidR="00171255">
        <w:t xml:space="preserve"> again was used in </w:t>
      </w:r>
      <w:r w:rsidR="00253D53">
        <w:t>the script</w:t>
      </w:r>
      <w:r w:rsidR="007A5605">
        <w:t xml:space="preserve"> from</w:t>
      </w:r>
      <w:r w:rsidR="00171255">
        <w:t xml:space="preserve"> the</w:t>
      </w:r>
      <w:r w:rsidR="007A5605">
        <w:t xml:space="preserve"> w3school website. </w:t>
      </w:r>
      <w:r w:rsidR="00171255">
        <w:t>S</w:t>
      </w:r>
      <w:r w:rsidR="009D6CFB">
        <w:t xml:space="preserve">ome issues </w:t>
      </w:r>
      <w:r w:rsidR="00171255">
        <w:t>arose regarding</w:t>
      </w:r>
      <w:r w:rsidR="009D6CFB">
        <w:t xml:space="preserve"> add</w:t>
      </w:r>
      <w:r w:rsidR="00171255">
        <w:t>ing</w:t>
      </w:r>
      <w:r w:rsidR="009D6CFB">
        <w:t xml:space="preserve"> some information such as </w:t>
      </w:r>
      <w:r w:rsidR="00DB5627">
        <w:t xml:space="preserve">the </w:t>
      </w:r>
      <w:r w:rsidR="009D6CFB">
        <w:t xml:space="preserve">date and places. </w:t>
      </w:r>
      <w:r w:rsidR="00DB5627">
        <w:t xml:space="preserve">This will be rectified before </w:t>
      </w:r>
      <w:r w:rsidR="00E64310" w:rsidRPr="00E64310">
        <w:rPr>
          <w:lang w:val="en-GB"/>
        </w:rPr>
        <w:t xml:space="preserve">demonstration </w:t>
      </w:r>
      <w:r w:rsidR="00E64310">
        <w:t>day.</w:t>
      </w:r>
    </w:p>
    <w:p w14:paraId="2889ECFF" w14:textId="77777777" w:rsidR="00897485" w:rsidRDefault="00897485" w:rsidP="009159C0">
      <w:pPr>
        <w:rPr>
          <w:noProof/>
          <w:lang w:val="en-GB" w:eastAsia="en-GB" w:bidi="bn-BD"/>
        </w:rPr>
      </w:pPr>
    </w:p>
    <w:p w14:paraId="2889ED00" w14:textId="77777777" w:rsidR="008D340D" w:rsidRDefault="000E33F4" w:rsidP="00E32A2B">
      <w:pPr>
        <w:pStyle w:val="Heading3"/>
      </w:pPr>
      <w:r>
        <w:br w:type="page"/>
      </w:r>
      <w:r w:rsidR="008D340D">
        <w:lastRenderedPageBreak/>
        <w:t>Source Code</w:t>
      </w:r>
    </w:p>
    <w:p w14:paraId="2889ED01" w14:textId="77777777" w:rsidR="00E31224" w:rsidRDefault="00D22869" w:rsidP="00E24EB1">
      <w:pPr>
        <w:jc w:val="center"/>
        <w:rPr>
          <w:noProof/>
          <w:lang w:val="en-GB" w:eastAsia="en-GB" w:bidi="bn-BD"/>
        </w:rPr>
      </w:pPr>
      <w:r w:rsidRPr="00443451">
        <w:rPr>
          <w:noProof/>
          <w:lang w:val="en-GB" w:eastAsia="en-GB" w:bidi="bn-BD"/>
        </w:rPr>
        <w:drawing>
          <wp:inline distT="0" distB="0" distL="0" distR="0" wp14:anchorId="2889EE5B" wp14:editId="2889EE5C">
            <wp:extent cx="3524250" cy="7620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762000"/>
                    </a:xfrm>
                    <a:prstGeom prst="rect">
                      <a:avLst/>
                    </a:prstGeom>
                    <a:noFill/>
                    <a:ln>
                      <a:noFill/>
                    </a:ln>
                  </pic:spPr>
                </pic:pic>
              </a:graphicData>
            </a:graphic>
          </wp:inline>
        </w:drawing>
      </w:r>
    </w:p>
    <w:p w14:paraId="2889ED02" w14:textId="77777777" w:rsidR="003D5BA7" w:rsidRDefault="008B1EC3" w:rsidP="00046AB4">
      <w:pPr>
        <w:pStyle w:val="Figure"/>
        <w:rPr>
          <w:noProof/>
          <w:lang w:eastAsia="en-GB" w:bidi="bn-BD"/>
        </w:rPr>
      </w:pPr>
      <w:bookmarkStart w:id="65" w:name="_Toc512843621"/>
      <w:r>
        <w:rPr>
          <w:noProof/>
          <w:lang w:eastAsia="en-GB" w:bidi="bn-BD"/>
        </w:rPr>
        <w:t>Background image in Sutbtiled Cinema page</w:t>
      </w:r>
      <w:bookmarkEnd w:id="65"/>
      <w:r>
        <w:rPr>
          <w:noProof/>
          <w:lang w:eastAsia="en-GB" w:bidi="bn-BD"/>
        </w:rPr>
        <w:t xml:space="preserve"> </w:t>
      </w:r>
    </w:p>
    <w:p w14:paraId="2889ED03" w14:textId="77777777" w:rsidR="00E31224" w:rsidRDefault="00E31224" w:rsidP="00E31224">
      <w:pPr>
        <w:rPr>
          <w:noProof/>
          <w:lang w:val="en-GB" w:eastAsia="en-GB" w:bidi="bn-BD"/>
        </w:rPr>
      </w:pPr>
      <w:r>
        <w:rPr>
          <w:noProof/>
          <w:lang w:val="en-GB" w:eastAsia="en-GB" w:bidi="bn-BD"/>
        </w:rPr>
        <w:t xml:space="preserve"> </w:t>
      </w:r>
      <w:r w:rsidR="00DB5627">
        <w:rPr>
          <w:noProof/>
          <w:lang w:val="en-GB" w:eastAsia="en-GB" w:bidi="bn-BD"/>
        </w:rPr>
        <w:t>C</w:t>
      </w:r>
      <w:r w:rsidR="00491586">
        <w:rPr>
          <w:noProof/>
          <w:lang w:val="en-GB" w:eastAsia="en-GB" w:bidi="bn-BD"/>
        </w:rPr>
        <w:t>inem</w:t>
      </w:r>
      <w:r w:rsidR="00E06A79">
        <w:rPr>
          <w:noProof/>
          <w:lang w:val="en-GB" w:eastAsia="en-GB" w:bidi="bn-BD"/>
        </w:rPr>
        <w:t xml:space="preserve">a </w:t>
      </w:r>
      <w:r w:rsidR="00DB5627">
        <w:rPr>
          <w:noProof/>
          <w:lang w:val="en-GB" w:eastAsia="en-GB" w:bidi="bn-BD"/>
        </w:rPr>
        <w:t>image was used for background.  Size changed to</w:t>
      </w:r>
      <w:r>
        <w:rPr>
          <w:noProof/>
          <w:lang w:val="en-GB" w:eastAsia="en-GB" w:bidi="bn-BD"/>
        </w:rPr>
        <w:t xml:space="preserve"> 100%.  </w:t>
      </w:r>
      <w:del w:id="66" w:author="Nahiyan" w:date="2018-04-23T12:16:00Z">
        <w:r>
          <w:rPr>
            <w:noProof/>
            <w:lang w:val="en-GB" w:eastAsia="en-GB" w:bidi="bn-BD"/>
          </w:rPr>
          <w:delText xml:space="preserve"> </w:delText>
        </w:r>
      </w:del>
    </w:p>
    <w:p w14:paraId="2889ED04" w14:textId="77777777" w:rsidR="00E53077" w:rsidRDefault="00D22869" w:rsidP="00E53077">
      <w:pPr>
        <w:jc w:val="center"/>
        <w:rPr>
          <w:noProof/>
          <w:lang w:val="en-GB" w:eastAsia="en-GB" w:bidi="bn-BD"/>
        </w:rPr>
      </w:pPr>
      <w:r w:rsidRPr="00E53077">
        <w:rPr>
          <w:noProof/>
          <w:lang w:val="en-GB" w:eastAsia="en-GB" w:bidi="bn-BD"/>
        </w:rPr>
        <w:drawing>
          <wp:inline distT="0" distB="0" distL="0" distR="0" wp14:anchorId="2889EE5D" wp14:editId="2889EE5E">
            <wp:extent cx="5924550" cy="933450"/>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4550" cy="933450"/>
                    </a:xfrm>
                    <a:prstGeom prst="rect">
                      <a:avLst/>
                    </a:prstGeom>
                    <a:noFill/>
                    <a:ln>
                      <a:noFill/>
                    </a:ln>
                  </pic:spPr>
                </pic:pic>
              </a:graphicData>
            </a:graphic>
          </wp:inline>
        </w:drawing>
      </w:r>
    </w:p>
    <w:p w14:paraId="2889ED05" w14:textId="77777777" w:rsidR="003D5BA7" w:rsidRDefault="00E7485F" w:rsidP="00046AB4">
      <w:pPr>
        <w:pStyle w:val="Figure"/>
        <w:rPr>
          <w:noProof/>
          <w:lang w:eastAsia="en-GB" w:bidi="bn-BD"/>
        </w:rPr>
      </w:pPr>
      <w:bookmarkStart w:id="67" w:name="_Toc512843622"/>
      <w:r>
        <w:rPr>
          <w:noProof/>
          <w:lang w:eastAsia="en-GB" w:bidi="bn-BD"/>
        </w:rPr>
        <w:t>Subtitled Cinema page code</w:t>
      </w:r>
      <w:bookmarkEnd w:id="67"/>
    </w:p>
    <w:p w14:paraId="2889ED06" w14:textId="77777777" w:rsidR="003D5BA7" w:rsidRDefault="00DB5627" w:rsidP="00E32A2B">
      <w:pPr>
        <w:rPr>
          <w:noProof/>
          <w:lang w:val="en-GB" w:eastAsia="en-GB" w:bidi="bn-BD"/>
        </w:rPr>
      </w:pPr>
      <w:r>
        <w:rPr>
          <w:noProof/>
          <w:lang w:val="en-GB" w:eastAsia="en-GB" w:bidi="bn-BD"/>
        </w:rPr>
        <w:t xml:space="preserve">Background image contains a title, </w:t>
      </w:r>
      <w:r w:rsidR="00BF750C">
        <w:rPr>
          <w:noProof/>
          <w:lang w:val="en-GB" w:eastAsia="en-GB" w:bidi="bn-BD"/>
        </w:rPr>
        <w:t>‘id= “subtitledcinema” which has been linked with subtitled cinema</w:t>
      </w:r>
      <w:r>
        <w:rPr>
          <w:noProof/>
          <w:lang w:val="en-GB" w:eastAsia="en-GB" w:bidi="bn-BD"/>
        </w:rPr>
        <w:t xml:space="preserve"> so</w:t>
      </w:r>
      <w:r w:rsidR="00BF750C">
        <w:rPr>
          <w:noProof/>
          <w:lang w:val="en-GB" w:eastAsia="en-GB" w:bidi="bn-BD"/>
        </w:rPr>
        <w:t xml:space="preserve"> when you click </w:t>
      </w:r>
      <w:r>
        <w:rPr>
          <w:noProof/>
          <w:lang w:val="en-GB" w:eastAsia="en-GB" w:bidi="bn-BD"/>
        </w:rPr>
        <w:t>on it you are sent</w:t>
      </w:r>
      <w:r w:rsidR="009168E6">
        <w:rPr>
          <w:noProof/>
          <w:lang w:val="en-GB" w:eastAsia="en-GB" w:bidi="bn-BD"/>
        </w:rPr>
        <w:t xml:space="preserve"> to</w:t>
      </w:r>
      <w:r>
        <w:rPr>
          <w:noProof/>
          <w:lang w:val="en-GB" w:eastAsia="en-GB" w:bidi="bn-BD"/>
        </w:rPr>
        <w:t xml:space="preserve"> the</w:t>
      </w:r>
      <w:r w:rsidR="009168E6">
        <w:rPr>
          <w:noProof/>
          <w:lang w:val="en-GB" w:eastAsia="en-GB" w:bidi="bn-BD"/>
        </w:rPr>
        <w:t xml:space="preserve"> subtitled cinema page.</w:t>
      </w:r>
    </w:p>
    <w:p w14:paraId="2889ED07" w14:textId="77777777" w:rsidR="008D340D" w:rsidRDefault="003D5BA7" w:rsidP="003D5BA7">
      <w:pPr>
        <w:rPr>
          <w:noProof/>
          <w:lang w:val="en-GB" w:eastAsia="en-GB" w:bidi="bn-BD"/>
        </w:rPr>
      </w:pPr>
      <w:r>
        <w:rPr>
          <w:noProof/>
          <w:lang w:val="en-GB" w:eastAsia="en-GB" w:bidi="bn-BD"/>
        </w:rPr>
        <w:br w:type="page"/>
      </w:r>
      <w:r w:rsidR="00D22869" w:rsidRPr="00443451">
        <w:rPr>
          <w:noProof/>
          <w:lang w:val="en-GB" w:eastAsia="en-GB" w:bidi="bn-BD"/>
        </w:rPr>
        <w:lastRenderedPageBreak/>
        <w:drawing>
          <wp:inline distT="0" distB="0" distL="0" distR="0" wp14:anchorId="2889EE5F" wp14:editId="2889EE60">
            <wp:extent cx="5943600" cy="62865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r w:rsidR="00D22869" w:rsidRPr="00E24EB1">
        <w:rPr>
          <w:noProof/>
          <w:lang w:val="en-GB" w:eastAsia="en-GB" w:bidi="bn-BD"/>
        </w:rPr>
        <w:drawing>
          <wp:inline distT="0" distB="0" distL="0" distR="0" wp14:anchorId="2889EE61" wp14:editId="2889EE62">
            <wp:extent cx="5943600" cy="2152650"/>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a:ln>
                      <a:noFill/>
                    </a:ln>
                  </pic:spPr>
                </pic:pic>
              </a:graphicData>
            </a:graphic>
          </wp:inline>
        </w:drawing>
      </w:r>
      <w:r w:rsidR="00D22869" w:rsidRPr="00E24EB1">
        <w:rPr>
          <w:noProof/>
          <w:lang w:val="en-GB" w:eastAsia="en-GB" w:bidi="bn-BD"/>
        </w:rPr>
        <w:drawing>
          <wp:inline distT="0" distB="0" distL="0" distR="0" wp14:anchorId="2889EE63" wp14:editId="2889EE64">
            <wp:extent cx="5943600" cy="220027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00275"/>
                    </a:xfrm>
                    <a:prstGeom prst="rect">
                      <a:avLst/>
                    </a:prstGeom>
                    <a:noFill/>
                    <a:ln>
                      <a:noFill/>
                    </a:ln>
                  </pic:spPr>
                </pic:pic>
              </a:graphicData>
            </a:graphic>
          </wp:inline>
        </w:drawing>
      </w:r>
    </w:p>
    <w:p w14:paraId="2889ED08" w14:textId="77777777" w:rsidR="003D5BA7" w:rsidRDefault="00E7485F" w:rsidP="00046AB4">
      <w:pPr>
        <w:pStyle w:val="Figure"/>
        <w:rPr>
          <w:noProof/>
          <w:lang w:eastAsia="en-GB" w:bidi="bn-BD"/>
        </w:rPr>
      </w:pPr>
      <w:bookmarkStart w:id="68" w:name="_Toc512843623"/>
      <w:r>
        <w:rPr>
          <w:noProof/>
          <w:lang w:eastAsia="en-GB" w:bidi="bn-BD"/>
        </w:rPr>
        <w:t>Eight images of the movies</w:t>
      </w:r>
      <w:bookmarkEnd w:id="68"/>
      <w:r>
        <w:rPr>
          <w:noProof/>
          <w:lang w:eastAsia="en-GB" w:bidi="bn-BD"/>
        </w:rPr>
        <w:t xml:space="preserve"> </w:t>
      </w:r>
    </w:p>
    <w:p w14:paraId="2889ED09" w14:textId="77777777" w:rsidR="00491586" w:rsidRDefault="00230559" w:rsidP="00491586">
      <w:pPr>
        <w:rPr>
          <w:noProof/>
          <w:lang w:val="en-GB" w:eastAsia="en-GB" w:bidi="bn-BD"/>
        </w:rPr>
      </w:pPr>
      <w:r>
        <w:rPr>
          <w:noProof/>
          <w:lang w:val="en-GB" w:eastAsia="en-GB" w:bidi="bn-BD"/>
        </w:rPr>
        <w:t xml:space="preserve"> ‘&lt;em&gt;’ </w:t>
      </w:r>
      <w:r w:rsidR="00B05674">
        <w:rPr>
          <w:noProof/>
          <w:lang w:val="en-GB" w:eastAsia="en-GB" w:bidi="bn-BD"/>
        </w:rPr>
        <w:t xml:space="preserve"> means </w:t>
      </w:r>
      <w:r w:rsidR="002A799D">
        <w:rPr>
          <w:noProof/>
          <w:lang w:val="en-GB" w:eastAsia="en-GB" w:bidi="bn-BD"/>
        </w:rPr>
        <w:t>e</w:t>
      </w:r>
      <w:r w:rsidR="00B05674" w:rsidRPr="00B05674">
        <w:rPr>
          <w:noProof/>
          <w:lang w:val="en-GB" w:eastAsia="en-GB" w:bidi="bn-BD"/>
        </w:rPr>
        <w:t>mphasized text</w:t>
      </w:r>
      <w:r w:rsidR="00F2695F">
        <w:rPr>
          <w:noProof/>
          <w:lang w:val="en-GB" w:eastAsia="en-GB" w:bidi="bn-BD"/>
        </w:rPr>
        <w:t>.</w:t>
      </w:r>
      <w:r>
        <w:rPr>
          <w:noProof/>
          <w:lang w:val="en-GB" w:eastAsia="en-GB" w:bidi="bn-BD"/>
        </w:rPr>
        <w:t xml:space="preserve">  E</w:t>
      </w:r>
      <w:r w:rsidR="00B11B5D">
        <w:rPr>
          <w:noProof/>
          <w:lang w:val="en-GB" w:eastAsia="en-GB" w:bidi="bn-BD"/>
        </w:rPr>
        <w:t>ight images o</w:t>
      </w:r>
      <w:r>
        <w:rPr>
          <w:noProof/>
          <w:lang w:val="en-GB" w:eastAsia="en-GB" w:bidi="bn-BD"/>
        </w:rPr>
        <w:t xml:space="preserve">f the movies were used but it was </w:t>
      </w:r>
      <w:r w:rsidR="00B323A5" w:rsidRPr="00B323A5">
        <w:rPr>
          <w:noProof/>
          <w:lang w:val="en-GB" w:eastAsia="en-GB" w:bidi="bn-BD"/>
        </w:rPr>
        <w:t>decided</w:t>
      </w:r>
      <w:r w:rsidR="00B323A5">
        <w:rPr>
          <w:noProof/>
          <w:lang w:val="en-GB" w:eastAsia="en-GB" w:bidi="bn-BD"/>
        </w:rPr>
        <w:t xml:space="preserve"> to</w:t>
      </w:r>
      <w:r>
        <w:rPr>
          <w:noProof/>
          <w:lang w:val="en-GB" w:eastAsia="en-GB" w:bidi="bn-BD"/>
        </w:rPr>
        <w:t xml:space="preserve"> use</w:t>
      </w:r>
      <w:r w:rsidR="00B323A5">
        <w:rPr>
          <w:noProof/>
          <w:lang w:val="en-GB" w:eastAsia="en-GB" w:bidi="bn-BD"/>
        </w:rPr>
        <w:t xml:space="preserve"> four images in a row </w:t>
      </w:r>
      <w:r>
        <w:rPr>
          <w:noProof/>
          <w:lang w:val="en-GB" w:eastAsia="en-GB" w:bidi="bn-BD"/>
        </w:rPr>
        <w:t xml:space="preserve">so I made them stay cental.  Four imageswere added in a row as well.  img src  linked  each image to </w:t>
      </w:r>
      <w:r w:rsidR="000572EA">
        <w:rPr>
          <w:noProof/>
          <w:lang w:val="en-GB" w:eastAsia="en-GB" w:bidi="bn-BD"/>
        </w:rPr>
        <w:t xml:space="preserve">the correct </w:t>
      </w:r>
      <w:r w:rsidR="00C800E5">
        <w:rPr>
          <w:noProof/>
          <w:lang w:val="en-GB" w:eastAsia="en-GB" w:bidi="bn-BD"/>
        </w:rPr>
        <w:t>file</w:t>
      </w:r>
      <w:r>
        <w:rPr>
          <w:noProof/>
          <w:lang w:val="en-GB" w:eastAsia="en-GB" w:bidi="bn-BD"/>
        </w:rPr>
        <w:t>. S</w:t>
      </w:r>
      <w:r w:rsidR="000572EA">
        <w:rPr>
          <w:noProof/>
          <w:lang w:val="en-GB" w:eastAsia="en-GB" w:bidi="bn-BD"/>
        </w:rPr>
        <w:t>av</w:t>
      </w:r>
      <w:r>
        <w:rPr>
          <w:noProof/>
          <w:lang w:val="en-GB" w:eastAsia="en-GB" w:bidi="bn-BD"/>
        </w:rPr>
        <w:t>ing</w:t>
      </w:r>
      <w:r w:rsidR="00C800E5">
        <w:rPr>
          <w:noProof/>
          <w:lang w:val="en-GB" w:eastAsia="en-GB" w:bidi="bn-BD"/>
        </w:rPr>
        <w:t xml:space="preserve"> the images in the wrong file</w:t>
      </w:r>
      <w:r>
        <w:rPr>
          <w:noProof/>
          <w:lang w:val="en-GB" w:eastAsia="en-GB" w:bidi="bn-BD"/>
        </w:rPr>
        <w:t xml:space="preserve"> means </w:t>
      </w:r>
      <w:r w:rsidR="000572EA">
        <w:rPr>
          <w:noProof/>
          <w:lang w:val="en-GB" w:eastAsia="en-GB" w:bidi="bn-BD"/>
        </w:rPr>
        <w:t>it would not work</w:t>
      </w:r>
      <w:r w:rsidR="00140A39">
        <w:rPr>
          <w:noProof/>
          <w:lang w:val="en-GB" w:eastAsia="en-GB" w:bidi="bn-BD"/>
        </w:rPr>
        <w:t xml:space="preserve">. </w:t>
      </w:r>
      <w:r>
        <w:rPr>
          <w:noProof/>
          <w:lang w:val="en-GB" w:eastAsia="en-GB" w:bidi="bn-BD"/>
        </w:rPr>
        <w:t xml:space="preserve"> The width used </w:t>
      </w:r>
      <w:r w:rsidR="009421C7">
        <w:rPr>
          <w:noProof/>
          <w:lang w:val="en-GB" w:eastAsia="en-GB" w:bidi="bn-BD"/>
        </w:rPr>
        <w:t xml:space="preserve">is 40% </w:t>
      </w:r>
      <w:r w:rsidR="00196E46">
        <w:rPr>
          <w:noProof/>
          <w:lang w:val="en-GB" w:eastAsia="en-GB" w:bidi="bn-BD"/>
        </w:rPr>
        <w:t xml:space="preserve">because it looks clear but really small on the desktop. </w:t>
      </w:r>
      <w:r w:rsidR="007364F4">
        <w:rPr>
          <w:noProof/>
          <w:lang w:val="en-GB" w:eastAsia="en-GB" w:bidi="bn-BD"/>
        </w:rPr>
        <w:t xml:space="preserve"> ‘</w:t>
      </w:r>
      <w:r w:rsidR="001413FF">
        <w:rPr>
          <w:noProof/>
          <w:lang w:val="en-GB" w:eastAsia="en-GB" w:bidi="bn-BD"/>
        </w:rPr>
        <w:t>&lt;</w:t>
      </w:r>
      <w:r w:rsidR="007364F4">
        <w:rPr>
          <w:noProof/>
          <w:lang w:val="en-GB" w:eastAsia="en-GB" w:bidi="bn-BD"/>
        </w:rPr>
        <w:t>div class=</w:t>
      </w:r>
      <w:r>
        <w:rPr>
          <w:noProof/>
          <w:lang w:val="en-GB" w:eastAsia="en-GB" w:bidi="bn-BD"/>
        </w:rPr>
        <w:t xml:space="preserve"> “moviestext” &gt;’ was used. </w:t>
      </w:r>
      <w:r w:rsidR="001413FF">
        <w:rPr>
          <w:noProof/>
          <w:lang w:val="en-GB" w:eastAsia="en-GB" w:bidi="bn-BD"/>
        </w:rPr>
        <w:t xml:space="preserve"> ‘moviestext’</w:t>
      </w:r>
      <w:r>
        <w:rPr>
          <w:noProof/>
          <w:lang w:val="en-GB" w:eastAsia="en-GB" w:bidi="bn-BD"/>
        </w:rPr>
        <w:t xml:space="preserve"> was used in  style to make the title  stay central and below the images movie</w:t>
      </w:r>
      <w:r w:rsidR="005F4635">
        <w:rPr>
          <w:noProof/>
          <w:lang w:val="en-GB" w:eastAsia="en-GB" w:bidi="bn-BD"/>
        </w:rPr>
        <w:t xml:space="preserve"> titles </w:t>
      </w:r>
      <w:r>
        <w:rPr>
          <w:noProof/>
          <w:lang w:val="en-GB" w:eastAsia="en-GB" w:bidi="bn-BD"/>
        </w:rPr>
        <w:t xml:space="preserve">were added in alt which </w:t>
      </w:r>
      <w:r w:rsidR="005F4635">
        <w:rPr>
          <w:noProof/>
          <w:lang w:val="en-GB" w:eastAsia="en-GB" w:bidi="bn-BD"/>
        </w:rPr>
        <w:t xml:space="preserve"> means </w:t>
      </w:r>
      <w:r w:rsidR="005F4635" w:rsidRPr="005F4635">
        <w:rPr>
          <w:noProof/>
          <w:lang w:val="en-GB" w:eastAsia="en-GB" w:bidi="bn-BD"/>
        </w:rPr>
        <w:t>alternate text for an image</w:t>
      </w:r>
      <w:r w:rsidR="00466733">
        <w:rPr>
          <w:noProof/>
          <w:lang w:val="en-GB" w:eastAsia="en-GB" w:bidi="bn-BD"/>
        </w:rPr>
        <w:t>, for example, alt= “Tomb Raider”.</w:t>
      </w:r>
    </w:p>
    <w:p w14:paraId="2889ED0A" w14:textId="77777777" w:rsidR="00F2695F" w:rsidRDefault="00D22869" w:rsidP="00140A39">
      <w:pPr>
        <w:jc w:val="center"/>
        <w:rPr>
          <w:noProof/>
          <w:lang w:val="en-GB" w:eastAsia="en-GB" w:bidi="bn-BD"/>
        </w:rPr>
      </w:pPr>
      <w:r w:rsidRPr="00A13D6B">
        <w:rPr>
          <w:noProof/>
          <w:lang w:val="en-GB" w:eastAsia="en-GB" w:bidi="bn-BD"/>
        </w:rPr>
        <w:drawing>
          <wp:inline distT="0" distB="0" distL="0" distR="0" wp14:anchorId="2889EE65" wp14:editId="2889EE66">
            <wp:extent cx="4295775" cy="107632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1076325"/>
                    </a:xfrm>
                    <a:prstGeom prst="rect">
                      <a:avLst/>
                    </a:prstGeom>
                    <a:noFill/>
                    <a:ln>
                      <a:noFill/>
                    </a:ln>
                  </pic:spPr>
                </pic:pic>
              </a:graphicData>
            </a:graphic>
          </wp:inline>
        </w:drawing>
      </w:r>
    </w:p>
    <w:p w14:paraId="2889ED0B" w14:textId="77777777" w:rsidR="003D5BA7" w:rsidRPr="009159C0" w:rsidRDefault="00D934FE" w:rsidP="00046AB4">
      <w:pPr>
        <w:pStyle w:val="Figure"/>
      </w:pPr>
      <w:bookmarkStart w:id="69" w:name="_Toc512843624"/>
      <w:r>
        <w:t>Modal Image gallery code</w:t>
      </w:r>
      <w:bookmarkEnd w:id="69"/>
    </w:p>
    <w:p w14:paraId="2889ED0C" w14:textId="59BECE3F" w:rsidR="004536E7" w:rsidRDefault="00DE237C" w:rsidP="00A919ED">
      <w:pPr>
        <w:pStyle w:val="Heading2"/>
      </w:pPr>
      <w:bookmarkStart w:id="70" w:name="_Toc512249329"/>
      <w:bookmarkEnd w:id="70"/>
      <w:r>
        <w:br w:type="page"/>
      </w:r>
      <w:bookmarkStart w:id="71" w:name="_Toc512843580"/>
      <w:r w:rsidR="005F0CCB">
        <w:lastRenderedPageBreak/>
        <w:t>Deaf</w:t>
      </w:r>
      <w:r w:rsidR="005A5179">
        <w:t xml:space="preserve"> Service</w:t>
      </w:r>
      <w:bookmarkEnd w:id="71"/>
      <w:r w:rsidR="005A5179">
        <w:t xml:space="preserve"> </w:t>
      </w:r>
    </w:p>
    <w:p w14:paraId="2889ED0D" w14:textId="77777777" w:rsidR="00721B0C" w:rsidRDefault="00D22869" w:rsidP="00085BC9">
      <w:pPr>
        <w:rPr>
          <w:noProof/>
          <w:lang w:val="en-GB" w:eastAsia="en-GB" w:bidi="bn-BD"/>
        </w:rPr>
      </w:pPr>
      <w:r w:rsidRPr="0072277F">
        <w:rPr>
          <w:noProof/>
          <w:lang w:val="en-GB" w:eastAsia="en-GB" w:bidi="bn-BD"/>
        </w:rPr>
        <w:drawing>
          <wp:inline distT="0" distB="0" distL="0" distR="0" wp14:anchorId="2889EE67" wp14:editId="2889EE68">
            <wp:extent cx="5943600" cy="2667000"/>
            <wp:effectExtent l="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889ED0E" w14:textId="487F4D1B" w:rsidR="00A919ED" w:rsidRDefault="005F0CCB" w:rsidP="00046AB4">
      <w:pPr>
        <w:pStyle w:val="Figure"/>
        <w:rPr>
          <w:noProof/>
          <w:lang w:eastAsia="en-GB" w:bidi="bn-BD"/>
        </w:rPr>
      </w:pPr>
      <w:bookmarkStart w:id="72" w:name="_Toc512843625"/>
      <w:r>
        <w:rPr>
          <w:noProof/>
          <w:lang w:eastAsia="en-GB" w:bidi="bn-BD"/>
        </w:rPr>
        <w:t>Deaf</w:t>
      </w:r>
      <w:r w:rsidR="00D934FE">
        <w:rPr>
          <w:noProof/>
          <w:lang w:eastAsia="en-GB" w:bidi="bn-BD"/>
        </w:rPr>
        <w:t xml:space="preserve"> service page</w:t>
      </w:r>
      <w:bookmarkEnd w:id="72"/>
    </w:p>
    <w:p w14:paraId="2889ED0F" w14:textId="77777777" w:rsidR="004536E7" w:rsidRDefault="00D22869" w:rsidP="00085BC9">
      <w:pPr>
        <w:rPr>
          <w:noProof/>
          <w:lang w:val="en-GB" w:eastAsia="en-GB" w:bidi="bn-BD"/>
        </w:rPr>
      </w:pPr>
      <w:r w:rsidRPr="0072277F">
        <w:rPr>
          <w:noProof/>
          <w:lang w:val="en-GB" w:eastAsia="en-GB" w:bidi="bn-BD"/>
        </w:rPr>
        <w:drawing>
          <wp:inline distT="0" distB="0" distL="0" distR="0" wp14:anchorId="2889EE69" wp14:editId="2889EE6A">
            <wp:extent cx="5943600" cy="126682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2889ED10" w14:textId="4A7E35B9" w:rsidR="00A919ED" w:rsidRDefault="005F0CCB" w:rsidP="00046AB4">
      <w:pPr>
        <w:pStyle w:val="Figure"/>
        <w:rPr>
          <w:noProof/>
          <w:lang w:eastAsia="en-GB" w:bidi="bn-BD"/>
        </w:rPr>
      </w:pPr>
      <w:bookmarkStart w:id="73" w:name="_Toc512843626"/>
      <w:r>
        <w:rPr>
          <w:noProof/>
          <w:lang w:eastAsia="en-GB" w:bidi="bn-BD"/>
        </w:rPr>
        <w:t>Deaf</w:t>
      </w:r>
      <w:r w:rsidR="00721B0C">
        <w:rPr>
          <w:noProof/>
          <w:lang w:eastAsia="en-GB" w:bidi="bn-BD"/>
        </w:rPr>
        <w:t xml:space="preserve"> service form</w:t>
      </w:r>
      <w:bookmarkEnd w:id="73"/>
    </w:p>
    <w:p w14:paraId="2889ED11" w14:textId="32163635" w:rsidR="00FE2B3D" w:rsidRDefault="00C800E5" w:rsidP="00085BC9">
      <w:r w:rsidRPr="004536E7">
        <w:t>A</w:t>
      </w:r>
      <w:r>
        <w:t xml:space="preserve"> real life picture of my interpreter and a picture from Google were combined to create one picture. Underneath there is information on how to book an interpreter or note taker. A button will be clicked to show a form to fill in to book an interpreter or note taker. Here a direct link will be created to The </w:t>
      </w:r>
      <w:r w:rsidR="005F0CCB">
        <w:t>Deaf</w:t>
      </w:r>
      <w:r>
        <w:t xml:space="preserve"> Agency, permission was granted from this company to include their name in the prototype website and demonstration thereby adhering to legal protocol as stated in the interim report. </w:t>
      </w:r>
    </w:p>
    <w:p w14:paraId="16CE2408" w14:textId="46E3645F" w:rsidR="00533AF9" w:rsidRPr="004B38A4" w:rsidRDefault="00533AF9" w:rsidP="00085BC9">
      <w:r w:rsidRPr="004B38A4">
        <w:t xml:space="preserve">The forms will be linked to a database. A more in depth database will be created in the </w:t>
      </w:r>
      <w:r w:rsidR="00B054F4" w:rsidRPr="004B38A4">
        <w:t>future. This</w:t>
      </w:r>
      <w:r w:rsidRPr="004B38A4">
        <w:t xml:space="preserve"> website is unique in its access for </w:t>
      </w:r>
      <w:r w:rsidR="005F0CCB">
        <w:t>Deaf</w:t>
      </w:r>
      <w:r w:rsidRPr="004B38A4">
        <w:t xml:space="preserve"> people. It includes three things a film subtitled service, </w:t>
      </w:r>
      <w:r w:rsidR="005F0CCB">
        <w:t>Deaf</w:t>
      </w:r>
      <w:r w:rsidRPr="004B38A4">
        <w:t xml:space="preserve"> services to book support and events. Unfortunately, due to time constraints the events component is not available as yet but will be added in the future. The proposed website is unique in that it concentrates on one thing done very well – up to date film subtitled showings in London for </w:t>
      </w:r>
      <w:r w:rsidR="005F0CCB">
        <w:t>Deaf</w:t>
      </w:r>
      <w:r w:rsidRPr="004B38A4">
        <w:t xml:space="preserve"> people. The simple forms provided in the </w:t>
      </w:r>
      <w:r w:rsidR="005F0CCB">
        <w:t>Deaf</w:t>
      </w:r>
      <w:r w:rsidRPr="004B38A4">
        <w:t xml:space="preserve"> service component are quick and easy to use. </w:t>
      </w:r>
    </w:p>
    <w:p w14:paraId="2889ED12" w14:textId="77777777" w:rsidR="00C800E5" w:rsidRPr="00C800E5" w:rsidRDefault="00135DF2" w:rsidP="00085BC9">
      <w:r w:rsidRPr="000A4F5C">
        <w:t>S</w:t>
      </w:r>
      <w:r w:rsidR="00326505" w:rsidRPr="000A4F5C">
        <w:t xml:space="preserve">ome issues </w:t>
      </w:r>
      <w:r w:rsidRPr="000A4F5C">
        <w:t xml:space="preserve">arose </w:t>
      </w:r>
      <w:r w:rsidR="00326505" w:rsidRPr="000A4F5C">
        <w:t>with my form which could not connect MySQL.</w:t>
      </w:r>
      <w:r w:rsidR="00993FFA" w:rsidRPr="000A4F5C">
        <w:t xml:space="preserve"> The web server needed to be installed on the computer but stopped working when things were added and disallowed access to the database. Hopefully, this issue will be resolved before demo day.</w:t>
      </w:r>
    </w:p>
    <w:p w14:paraId="2889ED13" w14:textId="77777777" w:rsidR="00B95526" w:rsidRDefault="00B95526" w:rsidP="00B95526">
      <w:pPr>
        <w:pStyle w:val="Heading3"/>
      </w:pPr>
      <w:r>
        <w:lastRenderedPageBreak/>
        <w:t>Source Code</w:t>
      </w:r>
    </w:p>
    <w:p w14:paraId="2889ED14" w14:textId="77777777" w:rsidR="008D340D" w:rsidRDefault="00D22869" w:rsidP="006D6892">
      <w:pPr>
        <w:jc w:val="center"/>
        <w:rPr>
          <w:noProof/>
          <w:lang w:val="en-GB" w:eastAsia="en-GB" w:bidi="bn-BD"/>
        </w:rPr>
      </w:pPr>
      <w:r w:rsidRPr="006D6892">
        <w:rPr>
          <w:noProof/>
          <w:lang w:val="en-GB" w:eastAsia="en-GB" w:bidi="bn-BD"/>
        </w:rPr>
        <w:drawing>
          <wp:inline distT="0" distB="0" distL="0" distR="0" wp14:anchorId="2889EE6B" wp14:editId="2889EE6C">
            <wp:extent cx="3429000" cy="8191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9000" cy="819150"/>
                    </a:xfrm>
                    <a:prstGeom prst="rect">
                      <a:avLst/>
                    </a:prstGeom>
                    <a:noFill/>
                    <a:ln>
                      <a:noFill/>
                    </a:ln>
                  </pic:spPr>
                </pic:pic>
              </a:graphicData>
            </a:graphic>
          </wp:inline>
        </w:drawing>
      </w:r>
    </w:p>
    <w:p w14:paraId="2889ED15" w14:textId="1EA40F98" w:rsidR="00A919ED" w:rsidRDefault="00511544" w:rsidP="00046AB4">
      <w:pPr>
        <w:pStyle w:val="Figure"/>
        <w:rPr>
          <w:noProof/>
          <w:lang w:eastAsia="en-GB" w:bidi="bn-BD"/>
        </w:rPr>
      </w:pPr>
      <w:bookmarkStart w:id="74" w:name="_Toc512843627"/>
      <w:r>
        <w:rPr>
          <w:noProof/>
          <w:lang w:eastAsia="en-GB" w:bidi="bn-BD"/>
        </w:rPr>
        <w:t xml:space="preserve">Background image code in </w:t>
      </w:r>
      <w:r w:rsidR="005F0CCB">
        <w:rPr>
          <w:noProof/>
          <w:lang w:eastAsia="en-GB" w:bidi="bn-BD"/>
        </w:rPr>
        <w:t>Deaf</w:t>
      </w:r>
      <w:r>
        <w:rPr>
          <w:noProof/>
          <w:lang w:eastAsia="en-GB" w:bidi="bn-BD"/>
        </w:rPr>
        <w:t xml:space="preserve"> Service page</w:t>
      </w:r>
      <w:bookmarkEnd w:id="74"/>
    </w:p>
    <w:p w14:paraId="2889ED16" w14:textId="77777777" w:rsidR="00A919ED" w:rsidRDefault="00A919ED" w:rsidP="006D6892">
      <w:pPr>
        <w:jc w:val="center"/>
        <w:rPr>
          <w:noProof/>
          <w:lang w:val="en-GB" w:eastAsia="en-GB" w:bidi="bn-BD"/>
        </w:rPr>
      </w:pPr>
    </w:p>
    <w:p w14:paraId="2889ED17" w14:textId="77777777" w:rsidR="00E31224" w:rsidRDefault="00E275E4" w:rsidP="00E31224">
      <w:pPr>
        <w:rPr>
          <w:noProof/>
          <w:lang w:val="en-GB" w:eastAsia="en-GB" w:bidi="bn-BD"/>
        </w:rPr>
      </w:pPr>
      <w:r>
        <w:rPr>
          <w:noProof/>
          <w:lang w:val="en-GB" w:eastAsia="en-GB" w:bidi="bn-BD"/>
        </w:rPr>
        <w:t>There are three images which include</w:t>
      </w:r>
      <w:r w:rsidR="00135DF2">
        <w:rPr>
          <w:noProof/>
          <w:lang w:val="en-GB" w:eastAsia="en-GB" w:bidi="bn-BD"/>
        </w:rPr>
        <w:t xml:space="preserve"> </w:t>
      </w:r>
      <w:r w:rsidR="00E31224">
        <w:rPr>
          <w:noProof/>
          <w:lang w:val="en-GB" w:eastAsia="en-GB" w:bidi="bn-BD"/>
        </w:rPr>
        <w:t xml:space="preserve">cinema, </w:t>
      </w:r>
      <w:r w:rsidR="00E31224" w:rsidRPr="000508E0">
        <w:rPr>
          <w:noProof/>
          <w:lang w:val="en-GB" w:eastAsia="en-GB" w:bidi="bn-BD"/>
        </w:rPr>
        <w:t>inter</w:t>
      </w:r>
      <w:r w:rsidR="00E31224">
        <w:rPr>
          <w:noProof/>
          <w:lang w:val="en-GB" w:eastAsia="en-GB" w:bidi="bn-BD"/>
        </w:rPr>
        <w:t xml:space="preserve">peter (my own picture) and </w:t>
      </w:r>
      <w:r w:rsidR="00135DF2">
        <w:rPr>
          <w:noProof/>
          <w:lang w:val="en-GB" w:eastAsia="en-GB" w:bidi="bn-BD"/>
        </w:rPr>
        <w:t xml:space="preserve">a </w:t>
      </w:r>
      <w:r w:rsidR="00E31224">
        <w:rPr>
          <w:noProof/>
          <w:lang w:val="en-GB" w:eastAsia="en-GB" w:bidi="bn-BD"/>
        </w:rPr>
        <w:t>note</w:t>
      </w:r>
      <w:r w:rsidR="00135DF2">
        <w:rPr>
          <w:noProof/>
          <w:lang w:val="en-GB" w:eastAsia="en-GB" w:bidi="bn-BD"/>
        </w:rPr>
        <w:t>pad</w:t>
      </w:r>
      <w:r w:rsidR="00E31224">
        <w:rPr>
          <w:noProof/>
          <w:lang w:val="en-GB" w:eastAsia="en-GB" w:bidi="bn-BD"/>
        </w:rPr>
        <w:t xml:space="preserve">, </w:t>
      </w:r>
      <w:r w:rsidR="00E31224" w:rsidRPr="000508E0">
        <w:rPr>
          <w:noProof/>
          <w:lang w:val="en-GB" w:eastAsia="en-GB" w:bidi="bn-BD"/>
        </w:rPr>
        <w:t>that</w:t>
      </w:r>
      <w:r w:rsidR="00E31224">
        <w:rPr>
          <w:noProof/>
          <w:lang w:val="en-GB" w:eastAsia="en-GB" w:bidi="bn-BD"/>
        </w:rPr>
        <w:t xml:space="preserve"> </w:t>
      </w:r>
      <w:r w:rsidR="00E31224" w:rsidRPr="00782636">
        <w:rPr>
          <w:noProof/>
          <w:lang w:val="en-GB" w:eastAsia="en-GB" w:bidi="bn-BD"/>
        </w:rPr>
        <w:t>combine</w:t>
      </w:r>
      <w:r w:rsidR="00135DF2">
        <w:rPr>
          <w:noProof/>
          <w:lang w:val="en-GB" w:eastAsia="en-GB" w:bidi="bn-BD"/>
        </w:rPr>
        <w:t xml:space="preserve">d </w:t>
      </w:r>
      <w:r w:rsidR="00E31224">
        <w:rPr>
          <w:noProof/>
          <w:lang w:val="en-GB" w:eastAsia="en-GB" w:bidi="bn-BD"/>
        </w:rPr>
        <w:t>into one image by using</w:t>
      </w:r>
      <w:r w:rsidR="00E31224" w:rsidRPr="007602AB">
        <w:t xml:space="preserve"> </w:t>
      </w:r>
      <w:r w:rsidR="00E31224" w:rsidRPr="007602AB">
        <w:rPr>
          <w:noProof/>
          <w:lang w:val="en-GB" w:eastAsia="en-GB" w:bidi="bn-BD"/>
        </w:rPr>
        <w:t>www.photojoiner.net</w:t>
      </w:r>
      <w:r w:rsidR="00135DF2">
        <w:rPr>
          <w:noProof/>
          <w:lang w:val="en-GB" w:eastAsia="en-GB" w:bidi="bn-BD"/>
        </w:rPr>
        <w:t xml:space="preserve"> and this was used </w:t>
      </w:r>
      <w:r w:rsidR="00E31224">
        <w:rPr>
          <w:noProof/>
          <w:lang w:val="en-GB" w:eastAsia="en-GB" w:bidi="bn-BD"/>
        </w:rPr>
        <w:t>for</w:t>
      </w:r>
      <w:r w:rsidR="00135DF2">
        <w:rPr>
          <w:noProof/>
          <w:lang w:val="en-GB" w:eastAsia="en-GB" w:bidi="bn-BD"/>
        </w:rPr>
        <w:t xml:space="preserve"> background. Again size was changed to</w:t>
      </w:r>
      <w:r w:rsidR="00E31224">
        <w:rPr>
          <w:noProof/>
          <w:lang w:val="en-GB" w:eastAsia="en-GB" w:bidi="bn-BD"/>
        </w:rPr>
        <w:t xml:space="preserve"> 100%.   </w:t>
      </w:r>
    </w:p>
    <w:p w14:paraId="2889ED18" w14:textId="77777777" w:rsidR="00E31224" w:rsidRDefault="00E31224" w:rsidP="00E31224">
      <w:pPr>
        <w:rPr>
          <w:noProof/>
          <w:lang w:val="en-GB" w:eastAsia="en-GB" w:bidi="bn-BD"/>
        </w:rPr>
      </w:pPr>
    </w:p>
    <w:p w14:paraId="2889ED19" w14:textId="77777777" w:rsidR="00531A7E" w:rsidRDefault="00D22869" w:rsidP="006D6892">
      <w:pPr>
        <w:jc w:val="center"/>
        <w:rPr>
          <w:noProof/>
          <w:lang w:val="en-GB" w:eastAsia="en-GB" w:bidi="bn-BD"/>
        </w:rPr>
      </w:pPr>
      <w:r w:rsidRPr="00531A7E">
        <w:rPr>
          <w:noProof/>
          <w:lang w:val="en-GB" w:eastAsia="en-GB" w:bidi="bn-BD"/>
        </w:rPr>
        <w:drawing>
          <wp:inline distT="0" distB="0" distL="0" distR="0" wp14:anchorId="2889EE6D" wp14:editId="2889EE6E">
            <wp:extent cx="2124075" cy="1381125"/>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4075" cy="1381125"/>
                    </a:xfrm>
                    <a:prstGeom prst="rect">
                      <a:avLst/>
                    </a:prstGeom>
                    <a:noFill/>
                    <a:ln>
                      <a:noFill/>
                    </a:ln>
                  </pic:spPr>
                </pic:pic>
              </a:graphicData>
            </a:graphic>
          </wp:inline>
        </w:drawing>
      </w:r>
    </w:p>
    <w:p w14:paraId="2889ED1A" w14:textId="1C038094" w:rsidR="00A919ED" w:rsidRDefault="00511544" w:rsidP="00511544">
      <w:pPr>
        <w:pStyle w:val="Figure"/>
        <w:rPr>
          <w:noProof/>
          <w:lang w:eastAsia="en-GB" w:bidi="bn-BD"/>
        </w:rPr>
      </w:pPr>
      <w:bookmarkStart w:id="75" w:name="_Toc512843628"/>
      <w:r>
        <w:rPr>
          <w:noProof/>
          <w:lang w:eastAsia="en-GB" w:bidi="bn-BD"/>
        </w:rPr>
        <w:t xml:space="preserve">Form CSS code in </w:t>
      </w:r>
      <w:r w:rsidR="005F0CCB">
        <w:rPr>
          <w:noProof/>
          <w:lang w:eastAsia="en-GB" w:bidi="bn-BD"/>
        </w:rPr>
        <w:t>Deaf</w:t>
      </w:r>
      <w:r>
        <w:rPr>
          <w:noProof/>
          <w:lang w:eastAsia="en-GB" w:bidi="bn-BD"/>
        </w:rPr>
        <w:t xml:space="preserve"> S</w:t>
      </w:r>
      <w:r w:rsidRPr="00511544">
        <w:rPr>
          <w:noProof/>
          <w:lang w:eastAsia="en-GB" w:bidi="bn-BD"/>
        </w:rPr>
        <w:t>ervices</w:t>
      </w:r>
      <w:bookmarkEnd w:id="75"/>
    </w:p>
    <w:p w14:paraId="2889ED1B" w14:textId="77777777" w:rsidR="006D6892" w:rsidRDefault="00D22869" w:rsidP="006D6892">
      <w:pPr>
        <w:jc w:val="center"/>
        <w:rPr>
          <w:noProof/>
          <w:lang w:val="en-GB" w:eastAsia="en-GB" w:bidi="bn-BD"/>
        </w:rPr>
      </w:pPr>
      <w:r w:rsidRPr="006D6892">
        <w:rPr>
          <w:noProof/>
          <w:lang w:val="en-GB" w:eastAsia="en-GB" w:bidi="bn-BD"/>
        </w:rPr>
        <w:drawing>
          <wp:inline distT="0" distB="0" distL="0" distR="0" wp14:anchorId="2889EE6F" wp14:editId="2889EE70">
            <wp:extent cx="5276850" cy="94297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942975"/>
                    </a:xfrm>
                    <a:prstGeom prst="rect">
                      <a:avLst/>
                    </a:prstGeom>
                    <a:noFill/>
                    <a:ln>
                      <a:noFill/>
                    </a:ln>
                  </pic:spPr>
                </pic:pic>
              </a:graphicData>
            </a:graphic>
          </wp:inline>
        </w:drawing>
      </w:r>
    </w:p>
    <w:p w14:paraId="2889ED1C" w14:textId="38E013C4" w:rsidR="00A919ED" w:rsidRDefault="005F0CCB" w:rsidP="00F85B3A">
      <w:pPr>
        <w:pStyle w:val="Figure"/>
        <w:rPr>
          <w:noProof/>
          <w:lang w:eastAsia="en-GB" w:bidi="bn-BD"/>
        </w:rPr>
      </w:pPr>
      <w:bookmarkStart w:id="76" w:name="_Toc512843629"/>
      <w:r>
        <w:rPr>
          <w:noProof/>
          <w:lang w:eastAsia="en-GB" w:bidi="bn-BD"/>
        </w:rPr>
        <w:t>Deaf</w:t>
      </w:r>
      <w:r w:rsidR="00F85B3A">
        <w:rPr>
          <w:noProof/>
          <w:lang w:eastAsia="en-GB" w:bidi="bn-BD"/>
        </w:rPr>
        <w:t xml:space="preserve"> Services Code</w:t>
      </w:r>
      <w:bookmarkEnd w:id="76"/>
    </w:p>
    <w:p w14:paraId="2889ED1D" w14:textId="77777777" w:rsidR="00CE09BB" w:rsidRDefault="00D22869" w:rsidP="006D6892">
      <w:pPr>
        <w:jc w:val="center"/>
        <w:rPr>
          <w:noProof/>
          <w:lang w:val="en-GB" w:eastAsia="en-GB" w:bidi="bn-BD"/>
        </w:rPr>
      </w:pPr>
      <w:r w:rsidRPr="006D6892">
        <w:rPr>
          <w:noProof/>
          <w:lang w:val="en-GB" w:eastAsia="en-GB" w:bidi="bn-BD"/>
        </w:rPr>
        <w:drawing>
          <wp:inline distT="0" distB="0" distL="0" distR="0" wp14:anchorId="2889EE71" wp14:editId="2889EE72">
            <wp:extent cx="5943600" cy="638175"/>
            <wp:effectExtent l="0" t="0" r="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p>
    <w:p w14:paraId="2889ED1E" w14:textId="7DCEBA53" w:rsidR="00A919ED" w:rsidRDefault="005F0CCB" w:rsidP="00BB30BE">
      <w:pPr>
        <w:pStyle w:val="Figure"/>
        <w:rPr>
          <w:noProof/>
          <w:lang w:eastAsia="en-GB" w:bidi="bn-BD"/>
        </w:rPr>
      </w:pPr>
      <w:bookmarkStart w:id="77" w:name="_Toc512843630"/>
      <w:r>
        <w:rPr>
          <w:noProof/>
          <w:lang w:eastAsia="en-GB" w:bidi="bn-BD"/>
        </w:rPr>
        <w:t>Deaf</w:t>
      </w:r>
      <w:r w:rsidR="00BB30BE">
        <w:rPr>
          <w:noProof/>
          <w:lang w:eastAsia="en-GB" w:bidi="bn-BD"/>
        </w:rPr>
        <w:t xml:space="preserve"> S</w:t>
      </w:r>
      <w:r w:rsidR="00BB30BE" w:rsidRPr="00BB30BE">
        <w:rPr>
          <w:noProof/>
          <w:lang w:eastAsia="en-GB" w:bidi="bn-BD"/>
        </w:rPr>
        <w:t>ervices</w:t>
      </w:r>
      <w:r w:rsidR="00BB30BE">
        <w:rPr>
          <w:noProof/>
          <w:lang w:eastAsia="en-GB" w:bidi="bn-BD"/>
        </w:rPr>
        <w:t xml:space="preserve"> Code</w:t>
      </w:r>
      <w:bookmarkEnd w:id="77"/>
    </w:p>
    <w:p w14:paraId="2889ED1F" w14:textId="77777777" w:rsidR="00CE09BB" w:rsidRDefault="00D22869" w:rsidP="006D6892">
      <w:pPr>
        <w:jc w:val="center"/>
        <w:rPr>
          <w:noProof/>
          <w:lang w:val="en-GB" w:eastAsia="en-GB" w:bidi="bn-BD"/>
        </w:rPr>
      </w:pPr>
      <w:r w:rsidRPr="008C55AB">
        <w:rPr>
          <w:noProof/>
          <w:lang w:val="en-GB" w:eastAsia="en-GB" w:bidi="bn-BD"/>
        </w:rPr>
        <w:lastRenderedPageBreak/>
        <w:drawing>
          <wp:inline distT="0" distB="0" distL="0" distR="0" wp14:anchorId="2889EE73" wp14:editId="2889EE74">
            <wp:extent cx="5943600" cy="188595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885950"/>
                    </a:xfrm>
                    <a:prstGeom prst="rect">
                      <a:avLst/>
                    </a:prstGeom>
                    <a:noFill/>
                    <a:ln>
                      <a:noFill/>
                    </a:ln>
                  </pic:spPr>
                </pic:pic>
              </a:graphicData>
            </a:graphic>
          </wp:inline>
        </w:drawing>
      </w:r>
    </w:p>
    <w:p w14:paraId="2889ED20" w14:textId="65527D8C" w:rsidR="00A919ED" w:rsidRDefault="00F85B3A" w:rsidP="00046AB4">
      <w:pPr>
        <w:pStyle w:val="Figure"/>
        <w:rPr>
          <w:noProof/>
          <w:lang w:eastAsia="en-GB" w:bidi="bn-BD"/>
        </w:rPr>
      </w:pPr>
      <w:bookmarkStart w:id="78" w:name="_Toc512843631"/>
      <w:r>
        <w:rPr>
          <w:noProof/>
          <w:lang w:eastAsia="en-GB" w:bidi="bn-BD"/>
        </w:rPr>
        <w:t xml:space="preserve">Form code in </w:t>
      </w:r>
      <w:r w:rsidR="005F0CCB">
        <w:rPr>
          <w:noProof/>
          <w:lang w:eastAsia="en-GB" w:bidi="bn-BD"/>
        </w:rPr>
        <w:t>Deaf</w:t>
      </w:r>
      <w:r>
        <w:rPr>
          <w:noProof/>
          <w:lang w:eastAsia="en-GB" w:bidi="bn-BD"/>
        </w:rPr>
        <w:t xml:space="preserve"> Service</w:t>
      </w:r>
      <w:bookmarkEnd w:id="78"/>
    </w:p>
    <w:p w14:paraId="2889ED21" w14:textId="3507DCE1" w:rsidR="004536E7" w:rsidRPr="006D6892" w:rsidRDefault="004536E7" w:rsidP="00CE09BB">
      <w:pPr>
        <w:pStyle w:val="Heading2"/>
        <w:rPr>
          <w:noProof/>
          <w:lang w:eastAsia="en-GB" w:bidi="bn-BD"/>
        </w:rPr>
      </w:pPr>
      <w:bookmarkStart w:id="79" w:name="_Toc512843581"/>
      <w:r w:rsidRPr="004536E7">
        <w:t>C</w:t>
      </w:r>
      <w:r w:rsidR="00BE4E67">
        <w:t>ontact Us</w:t>
      </w:r>
      <w:bookmarkEnd w:id="79"/>
      <w:r w:rsidR="00BE4E67">
        <w:t xml:space="preserve"> </w:t>
      </w:r>
    </w:p>
    <w:p w14:paraId="2889ED22" w14:textId="77777777" w:rsidR="004536E7" w:rsidRDefault="00330277" w:rsidP="00085BC9">
      <w:r>
        <w:t>The picture was created using Pexel.com Also a feedback form on how to improve the website was added. A small form was used for this process providing the University of East London address and a map from Google. All were created by using the W3schools website. The footer supplies social media links including Facebook/Instagram/Twitter\/</w:t>
      </w:r>
      <w:r w:rsidR="000652D8">
        <w:t>LinkedIn</w:t>
      </w:r>
      <w:r>
        <w:t xml:space="preserve">. There is a ‘To the top’ button </w:t>
      </w:r>
      <w:r w:rsidR="002C1B40">
        <w:t>and when clicked upon, it takes you back to the top of the page.</w:t>
      </w:r>
    </w:p>
    <w:p w14:paraId="2889ED23" w14:textId="77777777" w:rsidR="0072277F" w:rsidRDefault="00D22869" w:rsidP="00085BC9">
      <w:pPr>
        <w:rPr>
          <w:noProof/>
          <w:lang w:val="en-GB" w:eastAsia="en-GB" w:bidi="bn-BD"/>
        </w:rPr>
      </w:pPr>
      <w:r w:rsidRPr="0072277F">
        <w:rPr>
          <w:noProof/>
          <w:lang w:val="en-GB" w:eastAsia="en-GB" w:bidi="bn-BD"/>
        </w:rPr>
        <w:drawing>
          <wp:inline distT="0" distB="0" distL="0" distR="0" wp14:anchorId="2889EE75" wp14:editId="2889EE76">
            <wp:extent cx="5943600" cy="25527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2889ED24" w14:textId="72D412F7" w:rsidR="00A919ED" w:rsidRPr="00703E6C" w:rsidRDefault="00BB30BE" w:rsidP="00703E6C">
      <w:pPr>
        <w:pStyle w:val="Figure"/>
      </w:pPr>
      <w:bookmarkStart w:id="80" w:name="_Toc512843632"/>
      <w:r w:rsidRPr="00703E6C">
        <w:t>Contact Us page</w:t>
      </w:r>
      <w:bookmarkEnd w:id="80"/>
    </w:p>
    <w:p w14:paraId="2889ED25" w14:textId="77777777" w:rsidR="00A919ED" w:rsidRDefault="00D22869" w:rsidP="00085BC9">
      <w:pPr>
        <w:rPr>
          <w:noProof/>
          <w:lang w:val="en-GB" w:eastAsia="en-GB" w:bidi="bn-BD"/>
        </w:rPr>
      </w:pPr>
      <w:r w:rsidRPr="0072277F">
        <w:rPr>
          <w:noProof/>
          <w:lang w:val="en-GB" w:eastAsia="en-GB" w:bidi="bn-BD"/>
        </w:rPr>
        <w:lastRenderedPageBreak/>
        <w:drawing>
          <wp:inline distT="0" distB="0" distL="0" distR="0" wp14:anchorId="2889EE77" wp14:editId="2889EE78">
            <wp:extent cx="5943600" cy="2286000"/>
            <wp:effectExtent l="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889ED26" w14:textId="1E8CB0D3" w:rsidR="00A919ED" w:rsidRDefault="00703E6C" w:rsidP="00046AB4">
      <w:pPr>
        <w:pStyle w:val="Figure"/>
        <w:rPr>
          <w:noProof/>
          <w:lang w:eastAsia="en-GB" w:bidi="bn-BD"/>
        </w:rPr>
      </w:pPr>
      <w:bookmarkStart w:id="81" w:name="_Toc512843633"/>
      <w:r>
        <w:rPr>
          <w:noProof/>
          <w:lang w:eastAsia="en-GB" w:bidi="bn-BD"/>
        </w:rPr>
        <w:t>Form in Contact Us</w:t>
      </w:r>
      <w:r w:rsidR="003B1263">
        <w:rPr>
          <w:noProof/>
          <w:lang w:eastAsia="en-GB" w:bidi="bn-BD"/>
        </w:rPr>
        <w:t xml:space="preserve"> page</w:t>
      </w:r>
      <w:bookmarkEnd w:id="81"/>
    </w:p>
    <w:p w14:paraId="2889ED27" w14:textId="77777777" w:rsidR="0072277F" w:rsidRDefault="00D22869" w:rsidP="00085BC9">
      <w:pPr>
        <w:rPr>
          <w:noProof/>
          <w:lang w:val="en-GB" w:eastAsia="en-GB" w:bidi="bn-BD"/>
        </w:rPr>
      </w:pPr>
      <w:r w:rsidRPr="0072277F">
        <w:rPr>
          <w:noProof/>
          <w:lang w:val="en-GB" w:eastAsia="en-GB" w:bidi="bn-BD"/>
        </w:rPr>
        <w:drawing>
          <wp:inline distT="0" distB="0" distL="0" distR="0" wp14:anchorId="2889EE79" wp14:editId="2889EE7A">
            <wp:extent cx="5943600" cy="762000"/>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62000"/>
                    </a:xfrm>
                    <a:prstGeom prst="rect">
                      <a:avLst/>
                    </a:prstGeom>
                    <a:noFill/>
                    <a:ln>
                      <a:noFill/>
                    </a:ln>
                  </pic:spPr>
                </pic:pic>
              </a:graphicData>
            </a:graphic>
          </wp:inline>
        </w:drawing>
      </w:r>
    </w:p>
    <w:p w14:paraId="2889ED28" w14:textId="45B9F779" w:rsidR="00A919ED" w:rsidRDefault="00BB30BE" w:rsidP="00046AB4">
      <w:pPr>
        <w:pStyle w:val="Figure"/>
      </w:pPr>
      <w:bookmarkStart w:id="82" w:name="_Toc512843634"/>
      <w:r>
        <w:t>Footer</w:t>
      </w:r>
      <w:bookmarkEnd w:id="82"/>
      <w:r>
        <w:t xml:space="preserve"> </w:t>
      </w:r>
    </w:p>
    <w:p w14:paraId="2889ED29" w14:textId="77777777" w:rsidR="00B95526" w:rsidRDefault="00B95526" w:rsidP="00B95526">
      <w:pPr>
        <w:pStyle w:val="Heading3"/>
      </w:pPr>
      <w:r>
        <w:t>Source Code</w:t>
      </w:r>
    </w:p>
    <w:p w14:paraId="2889ED2A" w14:textId="77777777" w:rsidR="003B1FC5" w:rsidRDefault="00D22869" w:rsidP="003B1FC5">
      <w:pPr>
        <w:jc w:val="center"/>
        <w:rPr>
          <w:noProof/>
          <w:lang w:val="en-GB" w:eastAsia="en-GB" w:bidi="bn-BD"/>
        </w:rPr>
      </w:pPr>
      <w:r w:rsidRPr="003B1FC5">
        <w:rPr>
          <w:noProof/>
          <w:lang w:val="en-GB" w:eastAsia="en-GB" w:bidi="bn-BD"/>
        </w:rPr>
        <w:drawing>
          <wp:inline distT="0" distB="0" distL="0" distR="0" wp14:anchorId="2889EE7B" wp14:editId="2889EE7C">
            <wp:extent cx="3895725" cy="790575"/>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95725" cy="790575"/>
                    </a:xfrm>
                    <a:prstGeom prst="rect">
                      <a:avLst/>
                    </a:prstGeom>
                    <a:noFill/>
                    <a:ln>
                      <a:noFill/>
                    </a:ln>
                  </pic:spPr>
                </pic:pic>
              </a:graphicData>
            </a:graphic>
          </wp:inline>
        </w:drawing>
      </w:r>
    </w:p>
    <w:p w14:paraId="2889ED2B" w14:textId="36C5FC8F" w:rsidR="00A919ED" w:rsidRPr="003B1FC5" w:rsidRDefault="00BB30BE" w:rsidP="00046AB4">
      <w:pPr>
        <w:pStyle w:val="Figure"/>
      </w:pPr>
      <w:bookmarkStart w:id="83" w:name="_Toc512843635"/>
      <w:r>
        <w:t>Background image code in Contact Us page</w:t>
      </w:r>
      <w:bookmarkEnd w:id="83"/>
      <w:r>
        <w:t xml:space="preserve"> </w:t>
      </w:r>
    </w:p>
    <w:p w14:paraId="2889ED2C" w14:textId="77777777" w:rsidR="008C55AB" w:rsidRDefault="00D22869" w:rsidP="00577B5C">
      <w:pPr>
        <w:rPr>
          <w:noProof/>
          <w:lang w:val="en-GB" w:eastAsia="en-GB" w:bidi="bn-BD"/>
        </w:rPr>
      </w:pPr>
      <w:r w:rsidRPr="008C55AB">
        <w:rPr>
          <w:noProof/>
          <w:lang w:val="en-GB" w:eastAsia="en-GB" w:bidi="bn-BD"/>
        </w:rPr>
        <w:lastRenderedPageBreak/>
        <w:drawing>
          <wp:inline distT="0" distB="0" distL="0" distR="0" wp14:anchorId="2889EE7D" wp14:editId="2889EE7E">
            <wp:extent cx="5943600" cy="38481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2889ED2E" w14:textId="05A1F10E" w:rsidR="008C55AB" w:rsidRPr="00E42EA0" w:rsidRDefault="00545EB8" w:rsidP="00085BC9">
      <w:pPr>
        <w:pStyle w:val="Figure"/>
        <w:rPr>
          <w:noProof/>
          <w:lang w:eastAsia="en-GB" w:bidi="bn-BD"/>
        </w:rPr>
      </w:pPr>
      <w:bookmarkStart w:id="84" w:name="_Toc512843636"/>
      <w:r>
        <w:rPr>
          <w:noProof/>
          <w:lang w:eastAsia="en-GB" w:bidi="bn-BD"/>
        </w:rPr>
        <w:t>Contact Us page code</w:t>
      </w:r>
      <w:bookmarkEnd w:id="84"/>
    </w:p>
    <w:p w14:paraId="2889ED2F" w14:textId="4544FA2A" w:rsidR="005E3204" w:rsidRDefault="00A13D6B" w:rsidP="005E3204">
      <w:pPr>
        <w:pStyle w:val="Heading2"/>
      </w:pPr>
      <w:bookmarkStart w:id="85" w:name="_Toc512843582"/>
      <w:r>
        <w:t xml:space="preserve">Script </w:t>
      </w:r>
      <w:r w:rsidR="00E92369">
        <w:t>Code</w:t>
      </w:r>
      <w:bookmarkEnd w:id="85"/>
    </w:p>
    <w:p w14:paraId="2889ED30" w14:textId="77777777" w:rsidR="00A13D6B" w:rsidRPr="00A13D6B" w:rsidRDefault="00A13D6B" w:rsidP="00A13D6B">
      <w:pPr>
        <w:pStyle w:val="Heading3"/>
      </w:pPr>
      <w:r>
        <w:t>Google Map</w:t>
      </w:r>
    </w:p>
    <w:p w14:paraId="2889ED31" w14:textId="77777777" w:rsidR="007C47F1" w:rsidRPr="00917D8C" w:rsidRDefault="00D22869" w:rsidP="00917D8C">
      <w:pPr>
        <w:rPr>
          <w:noProof/>
          <w:lang w:val="en-GB" w:eastAsia="en-GB" w:bidi="bn-BD"/>
        </w:rPr>
      </w:pPr>
      <w:r w:rsidRPr="005E3204">
        <w:rPr>
          <w:noProof/>
          <w:lang w:val="en-GB" w:eastAsia="en-GB" w:bidi="bn-BD"/>
        </w:rPr>
        <w:drawing>
          <wp:inline distT="0" distB="0" distL="0" distR="0" wp14:anchorId="2889EE7F" wp14:editId="2889EE80">
            <wp:extent cx="5543550" cy="228600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3550" cy="2286000"/>
                    </a:xfrm>
                    <a:prstGeom prst="rect">
                      <a:avLst/>
                    </a:prstGeom>
                    <a:noFill/>
                    <a:ln>
                      <a:noFill/>
                    </a:ln>
                  </pic:spPr>
                </pic:pic>
              </a:graphicData>
            </a:graphic>
          </wp:inline>
        </w:drawing>
      </w:r>
    </w:p>
    <w:p w14:paraId="2889ED32" w14:textId="2AC987E7" w:rsidR="002C1B40" w:rsidRDefault="00692519" w:rsidP="00692519">
      <w:pPr>
        <w:pStyle w:val="Figure"/>
      </w:pPr>
      <w:bookmarkStart w:id="86" w:name="_Toc512843637"/>
      <w:r>
        <w:t>Google Map</w:t>
      </w:r>
      <w:bookmarkEnd w:id="86"/>
    </w:p>
    <w:p w14:paraId="48A7AAEB" w14:textId="77777777" w:rsidR="00B46130" w:rsidRPr="002C1B40" w:rsidRDefault="00B46130" w:rsidP="00B46130"/>
    <w:p w14:paraId="2889ED33" w14:textId="47166289" w:rsidR="002C1B40" w:rsidRDefault="002C1B40" w:rsidP="00D6111B">
      <w:pPr>
        <w:pStyle w:val="Heading2"/>
      </w:pPr>
      <w:bookmarkStart w:id="87" w:name="_Toc512843583"/>
      <w:r w:rsidRPr="002C1B40">
        <w:lastRenderedPageBreak/>
        <w:t>K</w:t>
      </w:r>
      <w:r w:rsidR="00D3200D">
        <w:t>ey Functions</w:t>
      </w:r>
      <w:bookmarkEnd w:id="87"/>
      <w:r w:rsidR="00D3200D">
        <w:t xml:space="preserve"> </w:t>
      </w:r>
    </w:p>
    <w:p w14:paraId="2889ED35" w14:textId="77777777" w:rsidR="002C1B40" w:rsidRDefault="002C1B40" w:rsidP="00085BC9">
      <w:r>
        <w:t>Brackets were used to create html and CSS this was to help make it easy to use.</w:t>
      </w:r>
      <w:r w:rsidR="008553C8">
        <w:t xml:space="preserve"> These skills were learnt in the first year of the degree.</w:t>
      </w:r>
    </w:p>
    <w:p w14:paraId="2889ED37" w14:textId="77777777" w:rsidR="008553C8" w:rsidRPr="000B2D57" w:rsidRDefault="008553C8" w:rsidP="000B2D57">
      <w:pPr>
        <w:pStyle w:val="BulletedList"/>
      </w:pPr>
      <w:r w:rsidRPr="000B2D57">
        <w:t>Photo galleries – W3schools.com</w:t>
      </w:r>
    </w:p>
    <w:p w14:paraId="2889ED38" w14:textId="77777777" w:rsidR="008553C8" w:rsidRPr="000B2D57" w:rsidRDefault="008553C8" w:rsidP="000B2D57">
      <w:pPr>
        <w:pStyle w:val="BulletedList"/>
      </w:pPr>
      <w:r w:rsidRPr="000B2D57">
        <w:t>Forms</w:t>
      </w:r>
    </w:p>
    <w:p w14:paraId="2889ED39" w14:textId="77777777" w:rsidR="008553C8" w:rsidRPr="000B2D57" w:rsidRDefault="008553C8" w:rsidP="000B2D57">
      <w:pPr>
        <w:pStyle w:val="BulletedList"/>
      </w:pPr>
      <w:r w:rsidRPr="000B2D57">
        <w:t>Creating buttons – menu</w:t>
      </w:r>
    </w:p>
    <w:p w14:paraId="2889ED3A" w14:textId="77777777" w:rsidR="008553C8" w:rsidRPr="000B2D57" w:rsidRDefault="008553C8" w:rsidP="000B2D57">
      <w:pPr>
        <w:pStyle w:val="BulletedList"/>
      </w:pPr>
      <w:r w:rsidRPr="000B2D57">
        <w:t>Maps – Google</w:t>
      </w:r>
    </w:p>
    <w:p w14:paraId="2889ED3B" w14:textId="77777777" w:rsidR="008553C8" w:rsidRPr="000B2D57" w:rsidRDefault="008553C8" w:rsidP="000B2D57">
      <w:pPr>
        <w:pStyle w:val="BulletedList"/>
      </w:pPr>
      <w:r w:rsidRPr="000B2D57">
        <w:t>Social Media – icons and links</w:t>
      </w:r>
    </w:p>
    <w:p w14:paraId="2889ED3D" w14:textId="1B5E98E1" w:rsidR="008553C8" w:rsidRPr="000B2D57" w:rsidRDefault="008553C8" w:rsidP="000B2D57">
      <w:pPr>
        <w:pStyle w:val="BulletedList"/>
      </w:pPr>
      <w:r w:rsidRPr="000B2D57">
        <w:t>Background pictures</w:t>
      </w:r>
    </w:p>
    <w:p w14:paraId="7277EDEC" w14:textId="355DF206" w:rsidR="000A4F5C" w:rsidRDefault="008553C8" w:rsidP="000A4F5C">
      <w:r>
        <w:t xml:space="preserve">Functions were kept to a minimum as the proposed websites aim is to be easy to use, </w:t>
      </w:r>
      <w:r w:rsidR="005F0CCB">
        <w:t>Deaf</w:t>
      </w:r>
      <w:r>
        <w:t xml:space="preserve"> aware and simple. </w:t>
      </w:r>
      <w:proofErr w:type="gramStart"/>
      <w:r>
        <w:t>A website for quick information that can be obtained simply, easily and accurately.</w:t>
      </w:r>
      <w:proofErr w:type="gramEnd"/>
    </w:p>
    <w:p w14:paraId="2889ED3F" w14:textId="5FF36FE0" w:rsidR="008553C8" w:rsidRDefault="008553C8" w:rsidP="009A5833">
      <w:pPr>
        <w:pStyle w:val="Heading2"/>
      </w:pPr>
      <w:bookmarkStart w:id="88" w:name="_Toc512843584"/>
      <w:r w:rsidRPr="008553C8">
        <w:t>T</w:t>
      </w:r>
      <w:r w:rsidR="00FB670D">
        <w:t>esting</w:t>
      </w:r>
      <w:bookmarkEnd w:id="88"/>
    </w:p>
    <w:p w14:paraId="2889ED40" w14:textId="195E24CC" w:rsidR="004730E6" w:rsidRPr="004730E6" w:rsidRDefault="004730E6" w:rsidP="009A5833">
      <w:pPr>
        <w:pStyle w:val="Heading3"/>
      </w:pPr>
      <w:r>
        <w:t>Home</w:t>
      </w:r>
      <w:r w:rsidR="00317B8C">
        <w:t>page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3"/>
        <w:gridCol w:w="2184"/>
        <w:gridCol w:w="2184"/>
        <w:gridCol w:w="2453"/>
      </w:tblGrid>
      <w:tr w:rsidR="006B5F8B" w14:paraId="2889ED46" w14:textId="77777777" w:rsidTr="005B5157">
        <w:trPr>
          <w:trHeight w:val="1088"/>
        </w:trPr>
        <w:tc>
          <w:tcPr>
            <w:tcW w:w="2183" w:type="dxa"/>
            <w:shd w:val="clear" w:color="auto" w:fill="auto"/>
          </w:tcPr>
          <w:p w14:paraId="2889ED41" w14:textId="77777777" w:rsidR="006B5F8B" w:rsidRPr="000D060E" w:rsidRDefault="006B5F8B" w:rsidP="003A0C19">
            <w:pPr>
              <w:rPr>
                <w:b/>
              </w:rPr>
            </w:pPr>
            <w:r w:rsidRPr="000D060E">
              <w:rPr>
                <w:b/>
                <w:lang w:val="en-GB" w:eastAsia="en-GB" w:bidi="bn-BD"/>
              </w:rPr>
              <w:t xml:space="preserve">Feature </w:t>
            </w:r>
          </w:p>
        </w:tc>
        <w:tc>
          <w:tcPr>
            <w:tcW w:w="2184" w:type="dxa"/>
            <w:shd w:val="clear" w:color="auto" w:fill="auto"/>
          </w:tcPr>
          <w:p w14:paraId="2889ED42" w14:textId="77777777" w:rsidR="006B5F8B" w:rsidRPr="000D060E" w:rsidRDefault="006B5F8B" w:rsidP="003A0C19">
            <w:pPr>
              <w:rPr>
                <w:b/>
                <w:lang w:val="en-GB" w:eastAsia="en-GB" w:bidi="bn-BD"/>
              </w:rPr>
            </w:pPr>
            <w:r w:rsidRPr="000D060E">
              <w:rPr>
                <w:b/>
                <w:lang w:val="en-GB" w:eastAsia="en-GB" w:bidi="bn-BD"/>
              </w:rPr>
              <w:t>Expected</w:t>
            </w:r>
          </w:p>
          <w:p w14:paraId="2889ED43" w14:textId="77777777" w:rsidR="006B5F8B" w:rsidRPr="000D060E" w:rsidRDefault="004730E6" w:rsidP="003A0C19">
            <w:pPr>
              <w:rPr>
                <w:b/>
                <w:lang w:val="en-GB" w:eastAsia="en-GB" w:bidi="bn-BD"/>
              </w:rPr>
            </w:pPr>
            <w:r w:rsidRPr="000D060E">
              <w:rPr>
                <w:b/>
                <w:lang w:val="en-GB" w:eastAsia="en-GB" w:bidi="bn-BD"/>
              </w:rPr>
              <w:t>outcome</w:t>
            </w:r>
          </w:p>
        </w:tc>
        <w:tc>
          <w:tcPr>
            <w:tcW w:w="2184" w:type="dxa"/>
            <w:shd w:val="clear" w:color="auto" w:fill="auto"/>
          </w:tcPr>
          <w:p w14:paraId="2889ED44" w14:textId="67A49E05" w:rsidR="006B5F8B" w:rsidRPr="000D060E" w:rsidRDefault="001D1FE8" w:rsidP="003A0C19">
            <w:pPr>
              <w:rPr>
                <w:b/>
              </w:rPr>
            </w:pPr>
            <w:r w:rsidRPr="000D060E">
              <w:rPr>
                <w:b/>
                <w:lang w:val="en-GB" w:eastAsia="en-GB" w:bidi="bn-BD"/>
              </w:rPr>
              <w:t>Actual outcome</w:t>
            </w:r>
          </w:p>
        </w:tc>
        <w:tc>
          <w:tcPr>
            <w:tcW w:w="2453" w:type="dxa"/>
            <w:shd w:val="clear" w:color="auto" w:fill="auto"/>
          </w:tcPr>
          <w:p w14:paraId="2889ED45" w14:textId="080956E3" w:rsidR="006B5F8B" w:rsidRPr="000D060E" w:rsidRDefault="006B5F8B" w:rsidP="001D1FE8">
            <w:pPr>
              <w:rPr>
                <w:b/>
              </w:rPr>
            </w:pPr>
          </w:p>
        </w:tc>
      </w:tr>
      <w:tr w:rsidR="003A0C19" w14:paraId="2889ED4B" w14:textId="77777777" w:rsidTr="005B5157">
        <w:trPr>
          <w:trHeight w:val="1088"/>
        </w:trPr>
        <w:tc>
          <w:tcPr>
            <w:tcW w:w="2183" w:type="dxa"/>
            <w:shd w:val="clear" w:color="auto" w:fill="auto"/>
          </w:tcPr>
          <w:p w14:paraId="2889ED47" w14:textId="6A167682" w:rsidR="003A0C19" w:rsidRPr="00993479" w:rsidRDefault="00C37D72" w:rsidP="004730E6">
            <w:pPr>
              <w:rPr>
                <w:lang w:val="en-GB" w:eastAsia="en-GB" w:bidi="bn-BD"/>
              </w:rPr>
            </w:pPr>
            <w:r>
              <w:rPr>
                <w:lang w:val="en-GB" w:eastAsia="en-GB" w:bidi="bn-BD"/>
              </w:rPr>
              <w:t xml:space="preserve"> B</w:t>
            </w:r>
            <w:r w:rsidR="00666B73">
              <w:rPr>
                <w:lang w:val="en-GB" w:eastAsia="en-GB" w:bidi="bn-BD"/>
              </w:rPr>
              <w:t>ackground</w:t>
            </w:r>
            <w:r>
              <w:rPr>
                <w:lang w:val="en-GB" w:eastAsia="en-GB" w:bidi="bn-BD"/>
              </w:rPr>
              <w:t xml:space="preserve"> picture</w:t>
            </w:r>
            <w:r w:rsidR="00666B73">
              <w:rPr>
                <w:lang w:val="en-GB" w:eastAsia="en-GB" w:bidi="bn-BD"/>
              </w:rPr>
              <w:t xml:space="preserve"> with titles</w:t>
            </w:r>
          </w:p>
        </w:tc>
        <w:tc>
          <w:tcPr>
            <w:tcW w:w="2184" w:type="dxa"/>
            <w:shd w:val="clear" w:color="auto" w:fill="auto"/>
          </w:tcPr>
          <w:p w14:paraId="2889ED48" w14:textId="190CA528" w:rsidR="003A0C19" w:rsidRPr="00993479" w:rsidRDefault="00C37D72" w:rsidP="008E2FF5">
            <w:pPr>
              <w:rPr>
                <w:lang w:val="en-GB" w:eastAsia="en-GB" w:bidi="bn-BD"/>
              </w:rPr>
            </w:pPr>
            <w:r>
              <w:rPr>
                <w:lang w:val="en-GB" w:eastAsia="en-GB" w:bidi="bn-BD"/>
              </w:rPr>
              <w:t>The background picture</w:t>
            </w:r>
            <w:r w:rsidR="008E2FF5">
              <w:rPr>
                <w:lang w:val="en-GB" w:eastAsia="en-GB" w:bidi="bn-BD"/>
              </w:rPr>
              <w:t xml:space="preserve"> with titles  </w:t>
            </w:r>
            <w:r>
              <w:rPr>
                <w:lang w:val="en-GB" w:eastAsia="en-GB" w:bidi="bn-BD"/>
              </w:rPr>
              <w:t xml:space="preserve"> should appear -</w:t>
            </w:r>
            <w:r w:rsidR="00666B73">
              <w:rPr>
                <w:lang w:val="en-GB" w:eastAsia="en-GB" w:bidi="bn-BD"/>
              </w:rPr>
              <w:t>picture with it.</w:t>
            </w:r>
          </w:p>
        </w:tc>
        <w:tc>
          <w:tcPr>
            <w:tcW w:w="2184" w:type="dxa"/>
            <w:shd w:val="clear" w:color="auto" w:fill="auto"/>
          </w:tcPr>
          <w:p w14:paraId="2889ED49" w14:textId="59EC4B6F" w:rsidR="003A0C19" w:rsidRPr="00993479" w:rsidRDefault="00C37D72" w:rsidP="003A0C19">
            <w:pPr>
              <w:rPr>
                <w:lang w:val="en-GB" w:eastAsia="en-GB" w:bidi="bn-BD"/>
              </w:rPr>
            </w:pPr>
            <w:r>
              <w:rPr>
                <w:lang w:val="en-GB" w:eastAsia="en-GB" w:bidi="bn-BD"/>
              </w:rPr>
              <w:t xml:space="preserve"> background picture appears</w:t>
            </w:r>
          </w:p>
        </w:tc>
        <w:tc>
          <w:tcPr>
            <w:tcW w:w="2453" w:type="dxa"/>
            <w:shd w:val="clear" w:color="auto" w:fill="auto"/>
          </w:tcPr>
          <w:p w14:paraId="2889ED4A" w14:textId="20B10296" w:rsidR="003A0C19" w:rsidRPr="00993479" w:rsidRDefault="001D1FE8" w:rsidP="003A0C19">
            <w:pPr>
              <w:rPr>
                <w:lang w:val="en-GB" w:eastAsia="en-GB" w:bidi="bn-BD"/>
              </w:rPr>
            </w:pPr>
            <w:r w:rsidRPr="001D1FE8">
              <w:rPr>
                <w:lang w:val="en-GB" w:eastAsia="en-GB" w:bidi="bn-BD"/>
              </w:rPr>
              <w:t>Successful</w:t>
            </w:r>
          </w:p>
        </w:tc>
      </w:tr>
      <w:tr w:rsidR="00886050" w14:paraId="2889ED50" w14:textId="77777777" w:rsidTr="005B5157">
        <w:trPr>
          <w:trHeight w:val="1088"/>
        </w:trPr>
        <w:tc>
          <w:tcPr>
            <w:tcW w:w="2183" w:type="dxa"/>
            <w:shd w:val="clear" w:color="auto" w:fill="auto"/>
          </w:tcPr>
          <w:p w14:paraId="2889ED4C" w14:textId="6A42EB2C" w:rsidR="00886050" w:rsidRPr="00993479" w:rsidRDefault="00C37D72" w:rsidP="003A0C19">
            <w:pPr>
              <w:rPr>
                <w:lang w:val="en-GB" w:eastAsia="en-GB" w:bidi="bn-BD"/>
              </w:rPr>
            </w:pPr>
            <w:r>
              <w:rPr>
                <w:lang w:val="en-GB" w:eastAsia="en-GB" w:bidi="bn-BD"/>
              </w:rPr>
              <w:t>Background Picture</w:t>
            </w:r>
            <w:r w:rsidR="00886050">
              <w:rPr>
                <w:lang w:val="en-GB" w:eastAsia="en-GB" w:bidi="bn-BD"/>
              </w:rPr>
              <w:t xml:space="preserve"> moves</w:t>
            </w:r>
          </w:p>
        </w:tc>
        <w:tc>
          <w:tcPr>
            <w:tcW w:w="2184" w:type="dxa"/>
            <w:shd w:val="clear" w:color="auto" w:fill="auto"/>
          </w:tcPr>
          <w:p w14:paraId="2889ED4D" w14:textId="31A2A34E" w:rsidR="00886050" w:rsidRPr="00993479" w:rsidRDefault="00C37D72" w:rsidP="008E2FF5">
            <w:pPr>
              <w:rPr>
                <w:lang w:val="en-GB" w:eastAsia="en-GB" w:bidi="bn-BD"/>
              </w:rPr>
            </w:pPr>
            <w:r>
              <w:rPr>
                <w:lang w:val="en-GB" w:eastAsia="en-GB" w:bidi="bn-BD"/>
              </w:rPr>
              <w:t xml:space="preserve">The background  picture </w:t>
            </w:r>
            <w:r w:rsidR="00886050">
              <w:rPr>
                <w:lang w:val="en-GB" w:eastAsia="en-GB" w:bidi="bn-BD"/>
              </w:rPr>
              <w:t xml:space="preserve"> should move when on scrolling </w:t>
            </w:r>
          </w:p>
        </w:tc>
        <w:tc>
          <w:tcPr>
            <w:tcW w:w="2184" w:type="dxa"/>
            <w:shd w:val="clear" w:color="auto" w:fill="auto"/>
          </w:tcPr>
          <w:p w14:paraId="2889ED4E" w14:textId="056B298C" w:rsidR="00886050" w:rsidRPr="00993479" w:rsidRDefault="00C37D72" w:rsidP="003A0C19">
            <w:pPr>
              <w:rPr>
                <w:lang w:val="en-GB" w:eastAsia="en-GB" w:bidi="bn-BD"/>
              </w:rPr>
            </w:pPr>
            <w:r>
              <w:rPr>
                <w:lang w:val="en-GB" w:eastAsia="en-GB" w:bidi="bn-BD"/>
              </w:rPr>
              <w:t xml:space="preserve">It moves when it is </w:t>
            </w:r>
            <w:r w:rsidR="00886050">
              <w:rPr>
                <w:lang w:val="en-GB" w:eastAsia="en-GB" w:bidi="bn-BD"/>
              </w:rPr>
              <w:t xml:space="preserve"> scrolling</w:t>
            </w:r>
          </w:p>
        </w:tc>
        <w:tc>
          <w:tcPr>
            <w:tcW w:w="2453" w:type="dxa"/>
            <w:shd w:val="clear" w:color="auto" w:fill="auto"/>
          </w:tcPr>
          <w:p w14:paraId="2889ED4F" w14:textId="5743E62E" w:rsidR="00886050" w:rsidRPr="00993479" w:rsidRDefault="00886050" w:rsidP="003A0C19">
            <w:pPr>
              <w:rPr>
                <w:lang w:val="en-GB" w:eastAsia="en-GB" w:bidi="bn-BD"/>
              </w:rPr>
            </w:pPr>
            <w:r w:rsidRPr="001D1FE8">
              <w:rPr>
                <w:lang w:val="en-GB" w:eastAsia="en-GB" w:bidi="bn-BD"/>
              </w:rPr>
              <w:t>Successful</w:t>
            </w:r>
          </w:p>
        </w:tc>
      </w:tr>
      <w:tr w:rsidR="00886050" w14:paraId="2889ED55" w14:textId="77777777" w:rsidTr="005B5157">
        <w:trPr>
          <w:trHeight w:val="1088"/>
        </w:trPr>
        <w:tc>
          <w:tcPr>
            <w:tcW w:w="2183" w:type="dxa"/>
            <w:shd w:val="clear" w:color="auto" w:fill="auto"/>
          </w:tcPr>
          <w:p w14:paraId="2889ED51" w14:textId="76F605A8" w:rsidR="00886050" w:rsidRPr="00993479" w:rsidRDefault="00886050" w:rsidP="00CF7778">
            <w:pPr>
              <w:rPr>
                <w:lang w:val="en-GB" w:eastAsia="en-GB" w:bidi="bn-BD"/>
              </w:rPr>
            </w:pPr>
            <w:r>
              <w:rPr>
                <w:lang w:val="en-GB" w:eastAsia="en-GB" w:bidi="bn-BD"/>
              </w:rPr>
              <w:t>Navigation bar</w:t>
            </w:r>
          </w:p>
        </w:tc>
        <w:tc>
          <w:tcPr>
            <w:tcW w:w="2184" w:type="dxa"/>
            <w:shd w:val="clear" w:color="auto" w:fill="auto"/>
          </w:tcPr>
          <w:p w14:paraId="2889ED52" w14:textId="49F9537D" w:rsidR="00886050" w:rsidRPr="00993479" w:rsidRDefault="00C37D72" w:rsidP="00090EE0">
            <w:pPr>
              <w:rPr>
                <w:lang w:val="en-GB" w:eastAsia="en-GB" w:bidi="bn-BD"/>
              </w:rPr>
            </w:pPr>
            <w:r>
              <w:rPr>
                <w:lang w:val="en-GB" w:eastAsia="en-GB" w:bidi="bn-BD"/>
              </w:rPr>
              <w:t>The navigation bar should</w:t>
            </w:r>
            <w:r w:rsidR="00886050">
              <w:rPr>
                <w:lang w:val="en-GB" w:eastAsia="en-GB" w:bidi="bn-BD"/>
              </w:rPr>
              <w:t xml:space="preserve"> work when click</w:t>
            </w:r>
            <w:r>
              <w:rPr>
                <w:lang w:val="en-GB" w:eastAsia="en-GB" w:bidi="bn-BD"/>
              </w:rPr>
              <w:t>ed</w:t>
            </w:r>
            <w:r w:rsidR="00886050">
              <w:rPr>
                <w:lang w:val="en-GB" w:eastAsia="en-GB" w:bidi="bn-BD"/>
              </w:rPr>
              <w:t xml:space="preserve"> on the buttons such as Home, Subtitled Cinema, </w:t>
            </w:r>
            <w:r w:rsidR="005F0CCB">
              <w:rPr>
                <w:lang w:val="en-GB" w:eastAsia="en-GB" w:bidi="bn-BD"/>
              </w:rPr>
              <w:t>Deaf</w:t>
            </w:r>
            <w:r w:rsidR="00886050">
              <w:rPr>
                <w:lang w:val="en-GB" w:eastAsia="en-GB" w:bidi="bn-BD"/>
              </w:rPr>
              <w:t xml:space="preserve"> Service and Contact Us  </w:t>
            </w:r>
          </w:p>
        </w:tc>
        <w:tc>
          <w:tcPr>
            <w:tcW w:w="2184" w:type="dxa"/>
            <w:shd w:val="clear" w:color="auto" w:fill="auto"/>
          </w:tcPr>
          <w:p w14:paraId="2889ED53" w14:textId="39AB3571" w:rsidR="00886050" w:rsidRPr="00993479" w:rsidRDefault="00886050" w:rsidP="00090EE0">
            <w:pPr>
              <w:rPr>
                <w:lang w:val="en-GB" w:eastAsia="en-GB" w:bidi="bn-BD"/>
              </w:rPr>
            </w:pPr>
            <w:r>
              <w:rPr>
                <w:lang w:val="en-GB" w:eastAsia="en-GB" w:bidi="bn-BD"/>
              </w:rPr>
              <w:t xml:space="preserve">It works, it jumps to each pages such as Home, Subtitled cinema, </w:t>
            </w:r>
            <w:r w:rsidR="005F0CCB">
              <w:rPr>
                <w:lang w:val="en-GB" w:eastAsia="en-GB" w:bidi="bn-BD"/>
              </w:rPr>
              <w:t>Deaf</w:t>
            </w:r>
            <w:r>
              <w:rPr>
                <w:lang w:val="en-GB" w:eastAsia="en-GB" w:bidi="bn-BD"/>
              </w:rPr>
              <w:t xml:space="preserve"> Service and Contact Us  </w:t>
            </w:r>
          </w:p>
        </w:tc>
        <w:tc>
          <w:tcPr>
            <w:tcW w:w="2453" w:type="dxa"/>
            <w:shd w:val="clear" w:color="auto" w:fill="auto"/>
          </w:tcPr>
          <w:p w14:paraId="2889ED54" w14:textId="4D93DEC4" w:rsidR="00886050" w:rsidRPr="00993479" w:rsidRDefault="00886050" w:rsidP="003A0C19">
            <w:pPr>
              <w:rPr>
                <w:lang w:val="en-GB" w:eastAsia="en-GB" w:bidi="bn-BD"/>
              </w:rPr>
            </w:pPr>
            <w:r w:rsidRPr="001D1FE8">
              <w:rPr>
                <w:lang w:val="en-GB" w:eastAsia="en-GB" w:bidi="bn-BD"/>
              </w:rPr>
              <w:t>Successful</w:t>
            </w:r>
          </w:p>
        </w:tc>
      </w:tr>
    </w:tbl>
    <w:p w14:paraId="4B9655DF" w14:textId="77777777" w:rsidR="00BA7781" w:rsidRDefault="00BA7781" w:rsidP="00BA7781"/>
    <w:p w14:paraId="40BB59F2" w14:textId="07816B55" w:rsidR="00BA7781" w:rsidRDefault="00BA7781" w:rsidP="00BA7781"/>
    <w:p w14:paraId="1530AD9F" w14:textId="77777777" w:rsidR="00BA7781" w:rsidRDefault="00BA7781" w:rsidP="00BA7781"/>
    <w:p w14:paraId="3EAED38F" w14:textId="77777777" w:rsidR="001F474B" w:rsidRDefault="001F474B" w:rsidP="00BA7781"/>
    <w:p w14:paraId="2889ED61" w14:textId="6EB9FD55" w:rsidR="000D060E" w:rsidRPr="00D3200D" w:rsidRDefault="000D060E" w:rsidP="00BA7781">
      <w:pPr>
        <w:pStyle w:val="Heading3"/>
      </w:pPr>
      <w:r>
        <w:lastRenderedPageBreak/>
        <w:t>Subtitled Cinema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188"/>
        <w:gridCol w:w="2173"/>
        <w:gridCol w:w="2453"/>
      </w:tblGrid>
      <w:tr w:rsidR="00535C39" w:rsidRPr="00C36798" w14:paraId="2889ED67" w14:textId="77777777" w:rsidTr="00C36798">
        <w:tc>
          <w:tcPr>
            <w:tcW w:w="2251" w:type="dxa"/>
            <w:shd w:val="clear" w:color="auto" w:fill="auto"/>
          </w:tcPr>
          <w:p w14:paraId="2889ED62" w14:textId="77777777" w:rsidR="00535C39" w:rsidRPr="00C36798" w:rsidRDefault="00535C39" w:rsidP="000D060E">
            <w:pPr>
              <w:rPr>
                <w:b/>
              </w:rPr>
            </w:pPr>
            <w:r w:rsidRPr="00C36798">
              <w:rPr>
                <w:b/>
                <w:lang w:val="en-GB" w:eastAsia="en-GB" w:bidi="bn-BD"/>
              </w:rPr>
              <w:t xml:space="preserve">Feature </w:t>
            </w:r>
          </w:p>
        </w:tc>
        <w:tc>
          <w:tcPr>
            <w:tcW w:w="2251" w:type="dxa"/>
            <w:shd w:val="clear" w:color="auto" w:fill="auto"/>
          </w:tcPr>
          <w:p w14:paraId="2889ED63" w14:textId="77777777" w:rsidR="00535C39" w:rsidRPr="00C36798" w:rsidRDefault="00535C39" w:rsidP="000D060E">
            <w:pPr>
              <w:rPr>
                <w:b/>
                <w:lang w:val="en-GB" w:eastAsia="en-GB" w:bidi="bn-BD"/>
              </w:rPr>
            </w:pPr>
            <w:r w:rsidRPr="00C36798">
              <w:rPr>
                <w:b/>
                <w:lang w:val="en-GB" w:eastAsia="en-GB" w:bidi="bn-BD"/>
              </w:rPr>
              <w:t>Expected</w:t>
            </w:r>
          </w:p>
          <w:p w14:paraId="2889ED64" w14:textId="77777777" w:rsidR="00535C39" w:rsidRPr="00C36798" w:rsidRDefault="00535C39" w:rsidP="000D060E">
            <w:pPr>
              <w:rPr>
                <w:b/>
                <w:lang w:val="en-GB" w:eastAsia="en-GB" w:bidi="bn-BD"/>
              </w:rPr>
            </w:pPr>
            <w:r w:rsidRPr="00C36798">
              <w:rPr>
                <w:b/>
                <w:lang w:val="en-GB" w:eastAsia="en-GB" w:bidi="bn-BD"/>
              </w:rPr>
              <w:t>outcome</w:t>
            </w:r>
          </w:p>
        </w:tc>
        <w:tc>
          <w:tcPr>
            <w:tcW w:w="2251" w:type="dxa"/>
            <w:shd w:val="clear" w:color="auto" w:fill="auto"/>
          </w:tcPr>
          <w:p w14:paraId="2889ED65" w14:textId="0FB0F947" w:rsidR="00535C39" w:rsidRPr="00C36798" w:rsidRDefault="00535C39" w:rsidP="000D060E">
            <w:pPr>
              <w:rPr>
                <w:b/>
              </w:rPr>
            </w:pPr>
            <w:r w:rsidRPr="00C36798">
              <w:rPr>
                <w:b/>
                <w:lang w:val="en-GB" w:eastAsia="en-GB" w:bidi="bn-BD"/>
              </w:rPr>
              <w:t>Actual outcome</w:t>
            </w:r>
          </w:p>
        </w:tc>
        <w:tc>
          <w:tcPr>
            <w:tcW w:w="2251" w:type="dxa"/>
            <w:shd w:val="clear" w:color="auto" w:fill="auto"/>
          </w:tcPr>
          <w:p w14:paraId="2889ED66" w14:textId="63C166B8" w:rsidR="00535C39" w:rsidRPr="00C36798" w:rsidRDefault="00535C39" w:rsidP="000D060E">
            <w:pPr>
              <w:rPr>
                <w:b/>
              </w:rPr>
            </w:pPr>
            <w:r w:rsidRPr="001D1FE8">
              <w:rPr>
                <w:b/>
              </w:rPr>
              <w:t>Successful</w:t>
            </w:r>
            <w:r>
              <w:rPr>
                <w:b/>
              </w:rPr>
              <w:t>/Unsuccessful</w:t>
            </w:r>
          </w:p>
        </w:tc>
      </w:tr>
      <w:tr w:rsidR="00535C39" w:rsidRPr="00C36798" w14:paraId="2889ED6C" w14:textId="77777777" w:rsidTr="00C36798">
        <w:tc>
          <w:tcPr>
            <w:tcW w:w="2251" w:type="dxa"/>
            <w:shd w:val="clear" w:color="auto" w:fill="auto"/>
          </w:tcPr>
          <w:p w14:paraId="2889ED68" w14:textId="407BAC52" w:rsidR="00535C39" w:rsidRPr="00C36798" w:rsidRDefault="00C37D72" w:rsidP="000D060E">
            <w:pPr>
              <w:rPr>
                <w:lang w:val="en-GB"/>
              </w:rPr>
            </w:pPr>
            <w:r>
              <w:rPr>
                <w:lang w:val="en-GB" w:eastAsia="en-GB" w:bidi="bn-BD"/>
              </w:rPr>
              <w:t>Background Picture</w:t>
            </w:r>
            <w:r w:rsidR="00535C39">
              <w:rPr>
                <w:lang w:val="en-GB" w:eastAsia="en-GB" w:bidi="bn-BD"/>
              </w:rPr>
              <w:t xml:space="preserve"> moves</w:t>
            </w:r>
          </w:p>
        </w:tc>
        <w:tc>
          <w:tcPr>
            <w:tcW w:w="2251" w:type="dxa"/>
            <w:shd w:val="clear" w:color="auto" w:fill="auto"/>
          </w:tcPr>
          <w:p w14:paraId="2889ED69" w14:textId="1F673B4C" w:rsidR="00535C39" w:rsidRPr="00C36798" w:rsidRDefault="00C37D72" w:rsidP="000D060E">
            <w:pPr>
              <w:rPr>
                <w:lang w:val="en-GB"/>
              </w:rPr>
            </w:pPr>
            <w:r>
              <w:rPr>
                <w:lang w:val="en-GB" w:eastAsia="en-GB" w:bidi="bn-BD"/>
              </w:rPr>
              <w:t>The background picture should move when scrolling</w:t>
            </w:r>
          </w:p>
        </w:tc>
        <w:tc>
          <w:tcPr>
            <w:tcW w:w="2251" w:type="dxa"/>
            <w:shd w:val="clear" w:color="auto" w:fill="auto"/>
          </w:tcPr>
          <w:p w14:paraId="2889ED6A" w14:textId="59128447" w:rsidR="00535C39" w:rsidRPr="00C36798" w:rsidRDefault="00C37D72" w:rsidP="000D060E">
            <w:pPr>
              <w:rPr>
                <w:lang w:val="en-GB"/>
              </w:rPr>
            </w:pPr>
            <w:r>
              <w:rPr>
                <w:lang w:val="en-GB" w:eastAsia="en-GB" w:bidi="bn-BD"/>
              </w:rPr>
              <w:t>It moves when it is scrolled</w:t>
            </w:r>
          </w:p>
        </w:tc>
        <w:tc>
          <w:tcPr>
            <w:tcW w:w="2251" w:type="dxa"/>
            <w:shd w:val="clear" w:color="auto" w:fill="auto"/>
          </w:tcPr>
          <w:p w14:paraId="2889ED6B" w14:textId="42B636A6" w:rsidR="00535C39" w:rsidRPr="00C36798" w:rsidRDefault="00535C39" w:rsidP="000D060E">
            <w:pPr>
              <w:rPr>
                <w:lang w:val="en-GB"/>
              </w:rPr>
            </w:pPr>
            <w:r w:rsidRPr="001D1FE8">
              <w:rPr>
                <w:lang w:val="en-GB" w:eastAsia="en-GB" w:bidi="bn-BD"/>
              </w:rPr>
              <w:t>Successful</w:t>
            </w:r>
          </w:p>
        </w:tc>
      </w:tr>
      <w:tr w:rsidR="00535C39" w:rsidRPr="00C36798" w14:paraId="2889ED71" w14:textId="77777777" w:rsidTr="00C36798">
        <w:tc>
          <w:tcPr>
            <w:tcW w:w="2251" w:type="dxa"/>
            <w:shd w:val="clear" w:color="auto" w:fill="auto"/>
          </w:tcPr>
          <w:p w14:paraId="2889ED6D" w14:textId="046F73B2" w:rsidR="00535C39" w:rsidRPr="00C36798" w:rsidRDefault="00535C39" w:rsidP="000D060E">
            <w:pPr>
              <w:rPr>
                <w:lang w:val="en-GB"/>
              </w:rPr>
            </w:pPr>
            <w:r>
              <w:rPr>
                <w:lang w:val="en-GB"/>
              </w:rPr>
              <w:t>Eight images of movies</w:t>
            </w:r>
          </w:p>
        </w:tc>
        <w:tc>
          <w:tcPr>
            <w:tcW w:w="2251" w:type="dxa"/>
            <w:shd w:val="clear" w:color="auto" w:fill="auto"/>
          </w:tcPr>
          <w:p w14:paraId="2889ED6E" w14:textId="71B27AEE" w:rsidR="00535C39" w:rsidRPr="00C36798" w:rsidRDefault="00C37D72" w:rsidP="000D060E">
            <w:pPr>
              <w:rPr>
                <w:lang w:val="en-GB"/>
              </w:rPr>
            </w:pPr>
            <w:r>
              <w:rPr>
                <w:lang w:val="en-GB"/>
              </w:rPr>
              <w:t>Eight images work</w:t>
            </w:r>
          </w:p>
        </w:tc>
        <w:tc>
          <w:tcPr>
            <w:tcW w:w="2251" w:type="dxa"/>
            <w:shd w:val="clear" w:color="auto" w:fill="auto"/>
          </w:tcPr>
          <w:p w14:paraId="2889ED6F" w14:textId="26936E35" w:rsidR="00535C39" w:rsidRPr="00C36798" w:rsidRDefault="00535C39" w:rsidP="005F450D">
            <w:pPr>
              <w:rPr>
                <w:lang w:val="en-GB"/>
              </w:rPr>
            </w:pPr>
            <w:r>
              <w:rPr>
                <w:lang w:val="en-GB"/>
              </w:rPr>
              <w:t xml:space="preserve">They are working </w:t>
            </w:r>
            <w:r w:rsidRPr="005F450D">
              <w:rPr>
                <w:lang w:val="en-GB"/>
              </w:rPr>
              <w:t>perfect</w:t>
            </w:r>
            <w:r w:rsidR="00C37D72">
              <w:rPr>
                <w:lang w:val="en-GB"/>
              </w:rPr>
              <w:t>ly</w:t>
            </w:r>
          </w:p>
        </w:tc>
        <w:tc>
          <w:tcPr>
            <w:tcW w:w="2251" w:type="dxa"/>
            <w:shd w:val="clear" w:color="auto" w:fill="auto"/>
          </w:tcPr>
          <w:p w14:paraId="2889ED70" w14:textId="488DD69F" w:rsidR="00535C39" w:rsidRPr="00C36798" w:rsidRDefault="00535C39" w:rsidP="000D060E">
            <w:pPr>
              <w:rPr>
                <w:lang w:val="en-GB"/>
              </w:rPr>
            </w:pPr>
            <w:r w:rsidRPr="001D1FE8">
              <w:rPr>
                <w:lang w:val="en-GB" w:eastAsia="en-GB" w:bidi="bn-BD"/>
              </w:rPr>
              <w:t>Successful</w:t>
            </w:r>
          </w:p>
        </w:tc>
      </w:tr>
      <w:tr w:rsidR="00535C39" w:rsidRPr="00C36798" w14:paraId="2889ED76" w14:textId="77777777" w:rsidTr="00C36798">
        <w:tc>
          <w:tcPr>
            <w:tcW w:w="2251" w:type="dxa"/>
            <w:shd w:val="clear" w:color="auto" w:fill="auto"/>
          </w:tcPr>
          <w:p w14:paraId="2889ED72" w14:textId="72ABEC1C" w:rsidR="00535C39" w:rsidRPr="00C36798" w:rsidRDefault="00535C39" w:rsidP="005133C4">
            <w:pPr>
              <w:rPr>
                <w:lang w:val="en-GB"/>
              </w:rPr>
            </w:pPr>
            <w:r>
              <w:rPr>
                <w:lang w:val="en-GB"/>
              </w:rPr>
              <w:t xml:space="preserve">Eight images in modal </w:t>
            </w:r>
          </w:p>
        </w:tc>
        <w:tc>
          <w:tcPr>
            <w:tcW w:w="2251" w:type="dxa"/>
            <w:shd w:val="clear" w:color="auto" w:fill="auto"/>
          </w:tcPr>
          <w:p w14:paraId="2889ED73" w14:textId="6B96BA9B" w:rsidR="00535C39" w:rsidRPr="00C36798" w:rsidRDefault="00C37D72" w:rsidP="005133C4">
            <w:pPr>
              <w:rPr>
                <w:lang w:val="en-GB"/>
              </w:rPr>
            </w:pPr>
            <w:r>
              <w:rPr>
                <w:lang w:val="en-GB"/>
              </w:rPr>
              <w:t>They should</w:t>
            </w:r>
            <w:r w:rsidR="00535C39">
              <w:rPr>
                <w:lang w:val="en-GB"/>
              </w:rPr>
              <w:t xml:space="preserve"> appear when click</w:t>
            </w:r>
            <w:r>
              <w:rPr>
                <w:lang w:val="en-GB"/>
              </w:rPr>
              <w:t>ing</w:t>
            </w:r>
            <w:r w:rsidR="00535C39">
              <w:rPr>
                <w:lang w:val="en-GB"/>
              </w:rPr>
              <w:t xml:space="preserve"> on each image.</w:t>
            </w:r>
          </w:p>
        </w:tc>
        <w:tc>
          <w:tcPr>
            <w:tcW w:w="2251" w:type="dxa"/>
            <w:shd w:val="clear" w:color="auto" w:fill="auto"/>
          </w:tcPr>
          <w:p w14:paraId="2889ED74" w14:textId="61C6B985" w:rsidR="00535C39" w:rsidRPr="00C36798" w:rsidRDefault="00535C39" w:rsidP="005133C4">
            <w:pPr>
              <w:rPr>
                <w:lang w:val="en-GB"/>
              </w:rPr>
            </w:pPr>
            <w:r>
              <w:rPr>
                <w:lang w:val="en-GB"/>
              </w:rPr>
              <w:t>It shows up and loo</w:t>
            </w:r>
            <w:r w:rsidR="00C37D72">
              <w:rPr>
                <w:lang w:val="en-GB"/>
              </w:rPr>
              <w:t>ks nice and clear</w:t>
            </w:r>
            <w:r>
              <w:rPr>
                <w:lang w:val="en-GB"/>
              </w:rPr>
              <w:t xml:space="preserve">. </w:t>
            </w:r>
          </w:p>
        </w:tc>
        <w:tc>
          <w:tcPr>
            <w:tcW w:w="2251" w:type="dxa"/>
            <w:shd w:val="clear" w:color="auto" w:fill="auto"/>
          </w:tcPr>
          <w:p w14:paraId="2889ED75" w14:textId="5D7528D2" w:rsidR="00535C39" w:rsidRPr="00C36798" w:rsidRDefault="00535C39" w:rsidP="000D060E">
            <w:pPr>
              <w:rPr>
                <w:lang w:val="en-GB"/>
              </w:rPr>
            </w:pPr>
            <w:r w:rsidRPr="001D1FE8">
              <w:rPr>
                <w:lang w:val="en-GB" w:eastAsia="en-GB" w:bidi="bn-BD"/>
              </w:rPr>
              <w:t>Successful</w:t>
            </w:r>
          </w:p>
        </w:tc>
      </w:tr>
      <w:tr w:rsidR="00535C39" w:rsidRPr="00C36798" w14:paraId="4B907884" w14:textId="77777777" w:rsidTr="00C36798">
        <w:tc>
          <w:tcPr>
            <w:tcW w:w="2251" w:type="dxa"/>
            <w:shd w:val="clear" w:color="auto" w:fill="auto"/>
          </w:tcPr>
          <w:p w14:paraId="6EB5684D" w14:textId="08F1F7AF" w:rsidR="00535C39" w:rsidRDefault="00535C39" w:rsidP="002C408A">
            <w:pPr>
              <w:rPr>
                <w:lang w:val="en-GB"/>
              </w:rPr>
            </w:pPr>
            <w:r>
              <w:rPr>
                <w:lang w:val="en-GB"/>
              </w:rPr>
              <w:t>Click on the title of</w:t>
            </w:r>
            <w:r w:rsidR="00C37D72">
              <w:rPr>
                <w:lang w:val="en-GB"/>
              </w:rPr>
              <w:t xml:space="preserve"> the</w:t>
            </w:r>
            <w:r>
              <w:rPr>
                <w:lang w:val="en-GB"/>
              </w:rPr>
              <w:t xml:space="preserve"> movie in</w:t>
            </w:r>
            <w:r w:rsidR="00C37D72">
              <w:rPr>
                <w:lang w:val="en-GB"/>
              </w:rPr>
              <w:t xml:space="preserve"> </w:t>
            </w:r>
            <w:r w:rsidR="00B054F4">
              <w:rPr>
                <w:lang w:val="en-GB"/>
              </w:rPr>
              <w:t>the text</w:t>
            </w:r>
            <w:r>
              <w:rPr>
                <w:lang w:val="en-GB"/>
              </w:rPr>
              <w:t xml:space="preserve"> below each image. (modal)</w:t>
            </w:r>
          </w:p>
        </w:tc>
        <w:tc>
          <w:tcPr>
            <w:tcW w:w="2251" w:type="dxa"/>
            <w:shd w:val="clear" w:color="auto" w:fill="auto"/>
          </w:tcPr>
          <w:p w14:paraId="406F407E" w14:textId="7C77D479" w:rsidR="00535C39" w:rsidRDefault="00E40BFE" w:rsidP="002C408A">
            <w:pPr>
              <w:rPr>
                <w:lang w:val="en-GB"/>
              </w:rPr>
            </w:pPr>
            <w:r>
              <w:rPr>
                <w:lang w:val="en-GB"/>
              </w:rPr>
              <w:t>It should show</w:t>
            </w:r>
            <w:r w:rsidR="00535C39">
              <w:rPr>
                <w:lang w:val="en-GB"/>
              </w:rPr>
              <w:t xml:space="preserve"> information about </w:t>
            </w:r>
            <w:r w:rsidR="00535C39" w:rsidRPr="006468AA">
              <w:rPr>
                <w:lang w:val="en-GB"/>
              </w:rPr>
              <w:t>Location and Date/Time</w:t>
            </w:r>
            <w:r>
              <w:rPr>
                <w:lang w:val="en-GB"/>
              </w:rPr>
              <w:t xml:space="preserve"> of</w:t>
            </w:r>
            <w:r w:rsidR="00535C39">
              <w:rPr>
                <w:lang w:val="en-GB"/>
              </w:rPr>
              <w:t xml:space="preserve"> the movie</w:t>
            </w:r>
          </w:p>
        </w:tc>
        <w:tc>
          <w:tcPr>
            <w:tcW w:w="2251" w:type="dxa"/>
            <w:shd w:val="clear" w:color="auto" w:fill="auto"/>
          </w:tcPr>
          <w:p w14:paraId="0709F89E" w14:textId="1FB4CCAC" w:rsidR="00535C39" w:rsidRDefault="00535C39" w:rsidP="005133C4">
            <w:pPr>
              <w:rPr>
                <w:lang w:val="en-GB"/>
              </w:rPr>
            </w:pPr>
            <w:r>
              <w:rPr>
                <w:lang w:val="en-GB"/>
              </w:rPr>
              <w:t>It shows up</w:t>
            </w:r>
            <w:r w:rsidR="00E40BFE">
              <w:rPr>
                <w:lang w:val="en-GB"/>
              </w:rPr>
              <w:t xml:space="preserve"> and looks </w:t>
            </w:r>
            <w:r w:rsidR="00B054F4">
              <w:rPr>
                <w:lang w:val="en-GB"/>
              </w:rPr>
              <w:t>clear. It</w:t>
            </w:r>
            <w:r>
              <w:rPr>
                <w:lang w:val="en-GB"/>
              </w:rPr>
              <w:t xml:space="preserve"> works  </w:t>
            </w:r>
          </w:p>
        </w:tc>
        <w:tc>
          <w:tcPr>
            <w:tcW w:w="2251" w:type="dxa"/>
            <w:shd w:val="clear" w:color="auto" w:fill="auto"/>
          </w:tcPr>
          <w:p w14:paraId="24938CE2" w14:textId="40DC12D1" w:rsidR="00535C39" w:rsidRPr="001D1FE8" w:rsidRDefault="00535C39" w:rsidP="000D060E">
            <w:pPr>
              <w:rPr>
                <w:lang w:val="en-GB" w:eastAsia="en-GB" w:bidi="bn-BD"/>
              </w:rPr>
            </w:pPr>
            <w:r w:rsidRPr="001D1FE8">
              <w:rPr>
                <w:lang w:val="en-GB" w:eastAsia="en-GB" w:bidi="bn-BD"/>
              </w:rPr>
              <w:t>Successful</w:t>
            </w:r>
          </w:p>
        </w:tc>
      </w:tr>
    </w:tbl>
    <w:p w14:paraId="2889ED78" w14:textId="15EB67C9" w:rsidR="0093224B" w:rsidRDefault="005F0CCB" w:rsidP="009A5833">
      <w:pPr>
        <w:pStyle w:val="Heading3"/>
      </w:pPr>
      <w:r>
        <w:t>Deaf</w:t>
      </w:r>
      <w:r w:rsidR="00FB670D">
        <w:t xml:space="preserve">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188"/>
        <w:gridCol w:w="2173"/>
        <w:gridCol w:w="2453"/>
      </w:tblGrid>
      <w:tr w:rsidR="00535C39" w:rsidRPr="00C36798" w14:paraId="4849C102" w14:textId="77777777" w:rsidTr="004B38A4">
        <w:tc>
          <w:tcPr>
            <w:tcW w:w="2251" w:type="dxa"/>
            <w:shd w:val="clear" w:color="auto" w:fill="auto"/>
          </w:tcPr>
          <w:p w14:paraId="3402E9D5" w14:textId="04C4F3F6" w:rsidR="00535C39" w:rsidRPr="00C36798" w:rsidRDefault="00535C39" w:rsidP="004B38A4">
            <w:pPr>
              <w:rPr>
                <w:b/>
              </w:rPr>
            </w:pPr>
            <w:r w:rsidRPr="00C36798">
              <w:rPr>
                <w:b/>
                <w:lang w:val="en-GB" w:eastAsia="en-GB" w:bidi="bn-BD"/>
              </w:rPr>
              <w:t xml:space="preserve">Feature </w:t>
            </w:r>
          </w:p>
        </w:tc>
        <w:tc>
          <w:tcPr>
            <w:tcW w:w="2251" w:type="dxa"/>
            <w:shd w:val="clear" w:color="auto" w:fill="auto"/>
          </w:tcPr>
          <w:p w14:paraId="6ED166D9" w14:textId="77777777" w:rsidR="00535C39" w:rsidRPr="00C36798" w:rsidRDefault="00535C39" w:rsidP="004B38A4">
            <w:pPr>
              <w:rPr>
                <w:b/>
                <w:lang w:val="en-GB" w:eastAsia="en-GB" w:bidi="bn-BD"/>
              </w:rPr>
            </w:pPr>
            <w:r w:rsidRPr="00C36798">
              <w:rPr>
                <w:b/>
                <w:lang w:val="en-GB" w:eastAsia="en-GB" w:bidi="bn-BD"/>
              </w:rPr>
              <w:t>Expected</w:t>
            </w:r>
          </w:p>
          <w:p w14:paraId="726374D6" w14:textId="77777777" w:rsidR="00535C39" w:rsidRPr="00C36798" w:rsidRDefault="00535C39" w:rsidP="004B38A4">
            <w:pPr>
              <w:rPr>
                <w:b/>
                <w:lang w:val="en-GB" w:eastAsia="en-GB" w:bidi="bn-BD"/>
              </w:rPr>
            </w:pPr>
            <w:r w:rsidRPr="00C36798">
              <w:rPr>
                <w:b/>
                <w:lang w:val="en-GB" w:eastAsia="en-GB" w:bidi="bn-BD"/>
              </w:rPr>
              <w:t>outcome</w:t>
            </w:r>
          </w:p>
        </w:tc>
        <w:tc>
          <w:tcPr>
            <w:tcW w:w="2251" w:type="dxa"/>
            <w:shd w:val="clear" w:color="auto" w:fill="auto"/>
          </w:tcPr>
          <w:p w14:paraId="6C86260F" w14:textId="7D37A198" w:rsidR="00535C39" w:rsidRPr="00C36798" w:rsidRDefault="00535C39" w:rsidP="004B38A4">
            <w:pPr>
              <w:rPr>
                <w:b/>
              </w:rPr>
            </w:pPr>
            <w:r w:rsidRPr="00C36798">
              <w:rPr>
                <w:b/>
                <w:lang w:val="en-GB" w:eastAsia="en-GB" w:bidi="bn-BD"/>
              </w:rPr>
              <w:t>Actual outcome</w:t>
            </w:r>
          </w:p>
        </w:tc>
        <w:tc>
          <w:tcPr>
            <w:tcW w:w="2251" w:type="dxa"/>
            <w:shd w:val="clear" w:color="auto" w:fill="auto"/>
          </w:tcPr>
          <w:p w14:paraId="716EF213" w14:textId="3D7223CD" w:rsidR="00535C39" w:rsidRPr="00C36798" w:rsidRDefault="00535C39" w:rsidP="004B38A4">
            <w:pPr>
              <w:rPr>
                <w:b/>
              </w:rPr>
            </w:pPr>
            <w:r w:rsidRPr="001D1FE8">
              <w:rPr>
                <w:b/>
              </w:rPr>
              <w:t>Successful</w:t>
            </w:r>
            <w:r>
              <w:rPr>
                <w:b/>
              </w:rPr>
              <w:t>/Unsuccessful</w:t>
            </w:r>
          </w:p>
        </w:tc>
      </w:tr>
      <w:tr w:rsidR="00535C39" w:rsidRPr="00C36798" w14:paraId="07B8EEFE" w14:textId="77777777" w:rsidTr="004B38A4">
        <w:tc>
          <w:tcPr>
            <w:tcW w:w="2251" w:type="dxa"/>
            <w:shd w:val="clear" w:color="auto" w:fill="auto"/>
          </w:tcPr>
          <w:p w14:paraId="507E382D" w14:textId="277F6B58" w:rsidR="00535C39" w:rsidRPr="00C36798" w:rsidRDefault="00E40BFE" w:rsidP="004B38A4">
            <w:pPr>
              <w:rPr>
                <w:lang w:val="en-GB"/>
              </w:rPr>
            </w:pPr>
            <w:r>
              <w:rPr>
                <w:lang w:val="en-GB" w:eastAsia="en-GB" w:bidi="bn-BD"/>
              </w:rPr>
              <w:t xml:space="preserve">Background Picture </w:t>
            </w:r>
            <w:r w:rsidR="00535C39">
              <w:rPr>
                <w:lang w:val="en-GB" w:eastAsia="en-GB" w:bidi="bn-BD"/>
              </w:rPr>
              <w:t xml:space="preserve"> moves</w:t>
            </w:r>
          </w:p>
        </w:tc>
        <w:tc>
          <w:tcPr>
            <w:tcW w:w="2251" w:type="dxa"/>
            <w:shd w:val="clear" w:color="auto" w:fill="auto"/>
          </w:tcPr>
          <w:p w14:paraId="153DF702" w14:textId="3C8641EF" w:rsidR="00535C39" w:rsidRPr="00C36798" w:rsidRDefault="00E40BFE" w:rsidP="004B38A4">
            <w:pPr>
              <w:rPr>
                <w:lang w:val="en-GB"/>
              </w:rPr>
            </w:pPr>
            <w:r>
              <w:rPr>
                <w:lang w:val="en-GB" w:eastAsia="en-GB" w:bidi="bn-BD"/>
              </w:rPr>
              <w:t xml:space="preserve">The background picture  should move when </w:t>
            </w:r>
            <w:r w:rsidR="00535C39">
              <w:rPr>
                <w:lang w:val="en-GB" w:eastAsia="en-GB" w:bidi="bn-BD"/>
              </w:rPr>
              <w:t xml:space="preserve">scrolling </w:t>
            </w:r>
          </w:p>
        </w:tc>
        <w:tc>
          <w:tcPr>
            <w:tcW w:w="2251" w:type="dxa"/>
            <w:shd w:val="clear" w:color="auto" w:fill="auto"/>
          </w:tcPr>
          <w:p w14:paraId="0539C758" w14:textId="0A8BE4AF" w:rsidR="00535C39" w:rsidRPr="00C36798" w:rsidRDefault="00E40BFE" w:rsidP="004B38A4">
            <w:pPr>
              <w:rPr>
                <w:lang w:val="en-GB"/>
              </w:rPr>
            </w:pPr>
            <w:r>
              <w:rPr>
                <w:lang w:val="en-GB" w:eastAsia="en-GB" w:bidi="bn-BD"/>
              </w:rPr>
              <w:t>It moves when it is scrolled</w:t>
            </w:r>
          </w:p>
        </w:tc>
        <w:tc>
          <w:tcPr>
            <w:tcW w:w="2251" w:type="dxa"/>
            <w:shd w:val="clear" w:color="auto" w:fill="auto"/>
          </w:tcPr>
          <w:p w14:paraId="14A1369D" w14:textId="77777777" w:rsidR="00535C39" w:rsidRPr="00C36798" w:rsidRDefault="00535C39" w:rsidP="004B38A4">
            <w:pPr>
              <w:rPr>
                <w:lang w:val="en-GB"/>
              </w:rPr>
            </w:pPr>
            <w:r w:rsidRPr="001D1FE8">
              <w:rPr>
                <w:lang w:val="en-GB" w:eastAsia="en-GB" w:bidi="bn-BD"/>
              </w:rPr>
              <w:t>Successful</w:t>
            </w:r>
          </w:p>
        </w:tc>
      </w:tr>
      <w:tr w:rsidR="00535C39" w:rsidRPr="00C36798" w14:paraId="065D0238" w14:textId="77777777" w:rsidTr="004B38A4">
        <w:tc>
          <w:tcPr>
            <w:tcW w:w="2251" w:type="dxa"/>
            <w:shd w:val="clear" w:color="auto" w:fill="auto"/>
          </w:tcPr>
          <w:p w14:paraId="5CB54476" w14:textId="7170EC9A" w:rsidR="00535C39" w:rsidRPr="00C36798" w:rsidRDefault="00535C39" w:rsidP="004B38A4">
            <w:pPr>
              <w:rPr>
                <w:lang w:val="en-GB"/>
              </w:rPr>
            </w:pPr>
            <w:r>
              <w:rPr>
                <w:lang w:val="en-GB"/>
              </w:rPr>
              <w:t>Type name in the form</w:t>
            </w:r>
          </w:p>
        </w:tc>
        <w:tc>
          <w:tcPr>
            <w:tcW w:w="2251" w:type="dxa"/>
            <w:shd w:val="clear" w:color="auto" w:fill="auto"/>
          </w:tcPr>
          <w:p w14:paraId="311059EE" w14:textId="141F1F9B" w:rsidR="00535C39" w:rsidRPr="00C36798" w:rsidRDefault="00254321" w:rsidP="004B38A4">
            <w:pPr>
              <w:rPr>
                <w:lang w:val="en-GB"/>
              </w:rPr>
            </w:pPr>
            <w:r>
              <w:rPr>
                <w:lang w:val="en-GB"/>
              </w:rPr>
              <w:t xml:space="preserve">It should appear when </w:t>
            </w:r>
            <w:r w:rsidR="00535C39">
              <w:rPr>
                <w:lang w:val="en-GB"/>
              </w:rPr>
              <w:t xml:space="preserve"> the name</w:t>
            </w:r>
            <w:r>
              <w:rPr>
                <w:lang w:val="en-GB"/>
              </w:rPr>
              <w:t xml:space="preserve"> is typed</w:t>
            </w:r>
          </w:p>
        </w:tc>
        <w:tc>
          <w:tcPr>
            <w:tcW w:w="2251" w:type="dxa"/>
            <w:shd w:val="clear" w:color="auto" w:fill="auto"/>
          </w:tcPr>
          <w:p w14:paraId="5B56CAFD" w14:textId="046C2F3E" w:rsidR="00535C39" w:rsidRPr="00C36798" w:rsidRDefault="00535C39" w:rsidP="004B38A4">
            <w:pPr>
              <w:rPr>
                <w:lang w:val="en-GB"/>
              </w:rPr>
            </w:pPr>
            <w:r>
              <w:rPr>
                <w:lang w:val="en-GB"/>
              </w:rPr>
              <w:t xml:space="preserve">It works </w:t>
            </w:r>
            <w:r w:rsidR="001675A2">
              <w:rPr>
                <w:lang w:val="en-GB"/>
              </w:rPr>
              <w:t xml:space="preserve">perfectly </w:t>
            </w:r>
          </w:p>
        </w:tc>
        <w:tc>
          <w:tcPr>
            <w:tcW w:w="2251" w:type="dxa"/>
            <w:shd w:val="clear" w:color="auto" w:fill="auto"/>
          </w:tcPr>
          <w:p w14:paraId="2BB62959" w14:textId="77777777" w:rsidR="00535C39" w:rsidRPr="00C36798" w:rsidRDefault="00535C39" w:rsidP="004B38A4">
            <w:pPr>
              <w:rPr>
                <w:lang w:val="en-GB"/>
              </w:rPr>
            </w:pPr>
            <w:r w:rsidRPr="001D1FE8">
              <w:rPr>
                <w:lang w:val="en-GB" w:eastAsia="en-GB" w:bidi="bn-BD"/>
              </w:rPr>
              <w:t>Successful</w:t>
            </w:r>
          </w:p>
        </w:tc>
      </w:tr>
      <w:tr w:rsidR="00535C39" w:rsidRPr="00C36798" w14:paraId="1FECBF90" w14:textId="77777777" w:rsidTr="004B38A4">
        <w:tc>
          <w:tcPr>
            <w:tcW w:w="2251" w:type="dxa"/>
            <w:shd w:val="clear" w:color="auto" w:fill="auto"/>
          </w:tcPr>
          <w:p w14:paraId="392ACB60" w14:textId="3449CEE7" w:rsidR="00535C39" w:rsidRPr="00C36798" w:rsidRDefault="001675A2" w:rsidP="004B38A4">
            <w:pPr>
              <w:rPr>
                <w:lang w:val="en-GB"/>
              </w:rPr>
            </w:pPr>
            <w:r>
              <w:rPr>
                <w:lang w:val="en-GB"/>
              </w:rPr>
              <w:t>Type email in the form</w:t>
            </w:r>
            <w:r w:rsidR="00535C39">
              <w:rPr>
                <w:lang w:val="en-GB"/>
              </w:rPr>
              <w:t xml:space="preserve"> </w:t>
            </w:r>
          </w:p>
        </w:tc>
        <w:tc>
          <w:tcPr>
            <w:tcW w:w="2251" w:type="dxa"/>
            <w:shd w:val="clear" w:color="auto" w:fill="auto"/>
          </w:tcPr>
          <w:p w14:paraId="39C90215" w14:textId="70337737" w:rsidR="00535C39" w:rsidRPr="00C36798" w:rsidRDefault="00254321" w:rsidP="001675A2">
            <w:pPr>
              <w:rPr>
                <w:lang w:val="en-GB"/>
              </w:rPr>
            </w:pPr>
            <w:r>
              <w:rPr>
                <w:lang w:val="en-GB"/>
              </w:rPr>
              <w:t xml:space="preserve">It should appear when </w:t>
            </w:r>
            <w:r w:rsidR="001675A2">
              <w:rPr>
                <w:lang w:val="en-GB"/>
              </w:rPr>
              <w:t xml:space="preserve"> the email</w:t>
            </w:r>
            <w:r>
              <w:rPr>
                <w:lang w:val="en-GB"/>
              </w:rPr>
              <w:t xml:space="preserve"> is typed</w:t>
            </w:r>
          </w:p>
        </w:tc>
        <w:tc>
          <w:tcPr>
            <w:tcW w:w="2251" w:type="dxa"/>
            <w:shd w:val="clear" w:color="auto" w:fill="auto"/>
          </w:tcPr>
          <w:p w14:paraId="6F61C228" w14:textId="370E97E8" w:rsidR="00535C39" w:rsidRPr="00C36798" w:rsidRDefault="001675A2" w:rsidP="004B38A4">
            <w:pPr>
              <w:rPr>
                <w:lang w:val="en-GB"/>
              </w:rPr>
            </w:pPr>
            <w:r>
              <w:rPr>
                <w:lang w:val="en-GB"/>
              </w:rPr>
              <w:t>It works perfectly</w:t>
            </w:r>
          </w:p>
        </w:tc>
        <w:tc>
          <w:tcPr>
            <w:tcW w:w="2251" w:type="dxa"/>
            <w:shd w:val="clear" w:color="auto" w:fill="auto"/>
          </w:tcPr>
          <w:p w14:paraId="14627344" w14:textId="77777777" w:rsidR="00535C39" w:rsidRPr="00C36798" w:rsidRDefault="00535C39" w:rsidP="004B38A4">
            <w:pPr>
              <w:rPr>
                <w:lang w:val="en-GB"/>
              </w:rPr>
            </w:pPr>
            <w:r w:rsidRPr="001D1FE8">
              <w:rPr>
                <w:lang w:val="en-GB" w:eastAsia="en-GB" w:bidi="bn-BD"/>
              </w:rPr>
              <w:t>Successful</w:t>
            </w:r>
          </w:p>
        </w:tc>
      </w:tr>
      <w:tr w:rsidR="00535C39" w:rsidRPr="001D1FE8" w14:paraId="2D174D25" w14:textId="77777777" w:rsidTr="004B38A4">
        <w:tc>
          <w:tcPr>
            <w:tcW w:w="2251" w:type="dxa"/>
            <w:shd w:val="clear" w:color="auto" w:fill="auto"/>
          </w:tcPr>
          <w:p w14:paraId="587DB234" w14:textId="396E7489" w:rsidR="00535C39" w:rsidRDefault="001675A2" w:rsidP="004B38A4">
            <w:pPr>
              <w:rPr>
                <w:lang w:val="en-GB"/>
              </w:rPr>
            </w:pPr>
            <w:r>
              <w:rPr>
                <w:lang w:val="en-GB"/>
              </w:rPr>
              <w:t>Type email in the form</w:t>
            </w:r>
          </w:p>
        </w:tc>
        <w:tc>
          <w:tcPr>
            <w:tcW w:w="2251" w:type="dxa"/>
            <w:shd w:val="clear" w:color="auto" w:fill="auto"/>
          </w:tcPr>
          <w:p w14:paraId="692A6C40" w14:textId="0AE0545F" w:rsidR="00535C39" w:rsidRDefault="001675A2" w:rsidP="001675A2">
            <w:pPr>
              <w:rPr>
                <w:lang w:val="en-GB"/>
              </w:rPr>
            </w:pPr>
            <w:r>
              <w:rPr>
                <w:lang w:val="en-GB"/>
              </w:rPr>
              <w:t>It should appear when type the message</w:t>
            </w:r>
          </w:p>
        </w:tc>
        <w:tc>
          <w:tcPr>
            <w:tcW w:w="2251" w:type="dxa"/>
            <w:shd w:val="clear" w:color="auto" w:fill="auto"/>
          </w:tcPr>
          <w:p w14:paraId="1B87BAA7" w14:textId="627DE54E" w:rsidR="00535C39" w:rsidRDefault="001675A2" w:rsidP="001675A2">
            <w:pPr>
              <w:rPr>
                <w:lang w:val="en-GB"/>
              </w:rPr>
            </w:pPr>
            <w:r>
              <w:rPr>
                <w:lang w:val="en-GB"/>
              </w:rPr>
              <w:t>It works perfectly</w:t>
            </w:r>
          </w:p>
        </w:tc>
        <w:tc>
          <w:tcPr>
            <w:tcW w:w="2251" w:type="dxa"/>
            <w:shd w:val="clear" w:color="auto" w:fill="auto"/>
          </w:tcPr>
          <w:p w14:paraId="4110659F" w14:textId="6ECE8B5A" w:rsidR="00535C39" w:rsidRPr="001D1FE8" w:rsidRDefault="00535C39" w:rsidP="004B38A4">
            <w:pPr>
              <w:rPr>
                <w:lang w:val="en-GB" w:eastAsia="en-GB" w:bidi="bn-BD"/>
              </w:rPr>
            </w:pPr>
            <w:r w:rsidRPr="001D1FE8">
              <w:rPr>
                <w:lang w:val="en-GB" w:eastAsia="en-GB" w:bidi="bn-BD"/>
              </w:rPr>
              <w:t>Successful</w:t>
            </w:r>
          </w:p>
        </w:tc>
      </w:tr>
      <w:tr w:rsidR="001675A2" w:rsidRPr="001D1FE8" w14:paraId="75F5B931" w14:textId="77777777" w:rsidTr="004B38A4">
        <w:tc>
          <w:tcPr>
            <w:tcW w:w="2251" w:type="dxa"/>
            <w:shd w:val="clear" w:color="auto" w:fill="auto"/>
          </w:tcPr>
          <w:p w14:paraId="6C2FB053" w14:textId="616E6985" w:rsidR="001675A2" w:rsidRDefault="00E03A6A" w:rsidP="004B4CAF">
            <w:pPr>
              <w:rPr>
                <w:lang w:val="en-GB"/>
              </w:rPr>
            </w:pPr>
            <w:r>
              <w:rPr>
                <w:lang w:val="en-GB"/>
              </w:rPr>
              <w:t>Warn</w:t>
            </w:r>
            <w:r w:rsidR="00254321">
              <w:rPr>
                <w:lang w:val="en-GB"/>
              </w:rPr>
              <w:t>ing</w:t>
            </w:r>
            <w:r w:rsidR="00EB6195">
              <w:rPr>
                <w:lang w:val="en-GB"/>
              </w:rPr>
              <w:t xml:space="preserve"> sign</w:t>
            </w:r>
            <w:r>
              <w:rPr>
                <w:lang w:val="en-GB"/>
              </w:rPr>
              <w:t xml:space="preserve"> </w:t>
            </w:r>
            <w:r w:rsidR="00EB6195">
              <w:rPr>
                <w:lang w:val="en-GB"/>
              </w:rPr>
              <w:t>pops</w:t>
            </w:r>
            <w:r>
              <w:rPr>
                <w:lang w:val="en-GB"/>
              </w:rPr>
              <w:t xml:space="preserve"> up on the form</w:t>
            </w:r>
            <w:r w:rsidR="004B4CAF">
              <w:rPr>
                <w:lang w:val="en-GB"/>
              </w:rPr>
              <w:t xml:space="preserve"> when</w:t>
            </w:r>
            <w:r w:rsidR="00254321">
              <w:rPr>
                <w:lang w:val="en-GB"/>
              </w:rPr>
              <w:t xml:space="preserve"> one</w:t>
            </w:r>
            <w:r w:rsidR="004B4CAF">
              <w:rPr>
                <w:lang w:val="en-GB"/>
              </w:rPr>
              <w:t xml:space="preserve"> click</w:t>
            </w:r>
            <w:r w:rsidR="00254321">
              <w:rPr>
                <w:lang w:val="en-GB"/>
              </w:rPr>
              <w:t>s</w:t>
            </w:r>
            <w:r w:rsidR="004B4CAF">
              <w:rPr>
                <w:lang w:val="en-GB"/>
              </w:rPr>
              <w:t xml:space="preserve"> send message without</w:t>
            </w:r>
            <w:r>
              <w:rPr>
                <w:lang w:val="en-GB"/>
              </w:rPr>
              <w:t xml:space="preserve"> fill</w:t>
            </w:r>
            <w:r w:rsidR="00254321">
              <w:rPr>
                <w:lang w:val="en-GB"/>
              </w:rPr>
              <w:t>ing in</w:t>
            </w:r>
            <w:r>
              <w:rPr>
                <w:lang w:val="en-GB"/>
              </w:rPr>
              <w:t xml:space="preserve"> these fields such as Name, Email and message</w:t>
            </w:r>
          </w:p>
        </w:tc>
        <w:tc>
          <w:tcPr>
            <w:tcW w:w="2251" w:type="dxa"/>
            <w:shd w:val="clear" w:color="auto" w:fill="auto"/>
          </w:tcPr>
          <w:p w14:paraId="7C8C5496" w14:textId="73064553" w:rsidR="001675A2" w:rsidRDefault="00254321" w:rsidP="001675A2">
            <w:pPr>
              <w:rPr>
                <w:lang w:val="en-GB"/>
              </w:rPr>
            </w:pPr>
            <w:r>
              <w:rPr>
                <w:lang w:val="en-GB"/>
              </w:rPr>
              <w:t>It should</w:t>
            </w:r>
            <w:r w:rsidR="004B4CAF">
              <w:rPr>
                <w:lang w:val="en-GB"/>
              </w:rPr>
              <w:t xml:space="preserve"> appear </w:t>
            </w:r>
            <w:r w:rsidR="006F7432">
              <w:rPr>
                <w:lang w:val="en-GB"/>
              </w:rPr>
              <w:t>and it should say ‘Please fill in this field</w:t>
            </w:r>
            <w:r>
              <w:rPr>
                <w:lang w:val="en-GB"/>
              </w:rPr>
              <w:t>’</w:t>
            </w:r>
            <w:r w:rsidR="006F7432">
              <w:rPr>
                <w:lang w:val="en-GB"/>
              </w:rPr>
              <w:t xml:space="preserve"> </w:t>
            </w:r>
          </w:p>
        </w:tc>
        <w:tc>
          <w:tcPr>
            <w:tcW w:w="2251" w:type="dxa"/>
            <w:shd w:val="clear" w:color="auto" w:fill="auto"/>
          </w:tcPr>
          <w:p w14:paraId="2E960930" w14:textId="07D95766" w:rsidR="001675A2" w:rsidRDefault="006F7432" w:rsidP="001675A2">
            <w:pPr>
              <w:rPr>
                <w:lang w:val="en-GB"/>
              </w:rPr>
            </w:pPr>
            <w:r>
              <w:rPr>
                <w:lang w:val="en-GB"/>
              </w:rPr>
              <w:t>It appear</w:t>
            </w:r>
            <w:r w:rsidR="00254321">
              <w:rPr>
                <w:lang w:val="en-GB"/>
              </w:rPr>
              <w:t>s</w:t>
            </w:r>
            <w:r>
              <w:rPr>
                <w:lang w:val="en-GB"/>
              </w:rPr>
              <w:t xml:space="preserve"> and it say</w:t>
            </w:r>
            <w:r w:rsidR="00254321">
              <w:rPr>
                <w:lang w:val="en-GB"/>
              </w:rPr>
              <w:t>s</w:t>
            </w:r>
            <w:r>
              <w:rPr>
                <w:lang w:val="en-GB"/>
              </w:rPr>
              <w:t xml:space="preserve"> ‘Please fill in this field’</w:t>
            </w:r>
          </w:p>
        </w:tc>
        <w:tc>
          <w:tcPr>
            <w:tcW w:w="2251" w:type="dxa"/>
            <w:shd w:val="clear" w:color="auto" w:fill="auto"/>
          </w:tcPr>
          <w:p w14:paraId="4CEB324E" w14:textId="1AFAB70A" w:rsidR="001675A2" w:rsidRPr="001D1FE8" w:rsidRDefault="00D0289B" w:rsidP="004B38A4">
            <w:pPr>
              <w:rPr>
                <w:lang w:val="en-GB" w:eastAsia="en-GB" w:bidi="bn-BD"/>
              </w:rPr>
            </w:pPr>
            <w:r w:rsidRPr="001D1FE8">
              <w:rPr>
                <w:lang w:val="en-GB" w:eastAsia="en-GB" w:bidi="bn-BD"/>
              </w:rPr>
              <w:t>Successful</w:t>
            </w:r>
          </w:p>
        </w:tc>
      </w:tr>
      <w:tr w:rsidR="006F7432" w:rsidRPr="001D1FE8" w14:paraId="357B2B98" w14:textId="77777777" w:rsidTr="004B38A4">
        <w:tc>
          <w:tcPr>
            <w:tcW w:w="2251" w:type="dxa"/>
            <w:shd w:val="clear" w:color="auto" w:fill="auto"/>
          </w:tcPr>
          <w:p w14:paraId="148508D6" w14:textId="41D120A0" w:rsidR="006F7432" w:rsidRDefault="006F7432" w:rsidP="006F7432">
            <w:pPr>
              <w:rPr>
                <w:lang w:val="en-GB"/>
              </w:rPr>
            </w:pPr>
            <w:r>
              <w:rPr>
                <w:lang w:val="en-GB"/>
              </w:rPr>
              <w:lastRenderedPageBreak/>
              <w:t xml:space="preserve">Click on ‘send message’ button </w:t>
            </w:r>
          </w:p>
        </w:tc>
        <w:tc>
          <w:tcPr>
            <w:tcW w:w="2251" w:type="dxa"/>
            <w:shd w:val="clear" w:color="auto" w:fill="auto"/>
          </w:tcPr>
          <w:p w14:paraId="4EB0BE27" w14:textId="6D26A104" w:rsidR="006F7432" w:rsidRDefault="006F7432" w:rsidP="00D0289B">
            <w:pPr>
              <w:rPr>
                <w:lang w:val="en-GB"/>
              </w:rPr>
            </w:pPr>
            <w:r>
              <w:rPr>
                <w:lang w:val="en-GB"/>
              </w:rPr>
              <w:t xml:space="preserve">It </w:t>
            </w:r>
            <w:r w:rsidR="00850B91">
              <w:rPr>
                <w:lang w:val="en-GB"/>
              </w:rPr>
              <w:t>should refresh when click</w:t>
            </w:r>
            <w:r w:rsidR="00254321">
              <w:rPr>
                <w:lang w:val="en-GB"/>
              </w:rPr>
              <w:t>ed</w:t>
            </w:r>
            <w:r w:rsidR="00850B91">
              <w:rPr>
                <w:lang w:val="en-GB"/>
              </w:rPr>
              <w:t xml:space="preserve"> on </w:t>
            </w:r>
            <w:r w:rsidR="00EF45E3">
              <w:rPr>
                <w:lang w:val="en-GB"/>
              </w:rPr>
              <w:t>‘</w:t>
            </w:r>
            <w:r w:rsidR="00EF45E3" w:rsidRPr="00EF45E3">
              <w:rPr>
                <w:lang w:val="en-GB"/>
              </w:rPr>
              <w:t>send message’ button</w:t>
            </w:r>
            <w:r w:rsidR="00D0289B">
              <w:rPr>
                <w:lang w:val="en-GB"/>
              </w:rPr>
              <w:t xml:space="preserve"> and should</w:t>
            </w:r>
            <w:r w:rsidR="00EF45E3">
              <w:rPr>
                <w:lang w:val="en-GB"/>
              </w:rPr>
              <w:t xml:space="preserve"> store the information in the database.</w:t>
            </w:r>
          </w:p>
        </w:tc>
        <w:tc>
          <w:tcPr>
            <w:tcW w:w="2251" w:type="dxa"/>
            <w:shd w:val="clear" w:color="auto" w:fill="auto"/>
          </w:tcPr>
          <w:p w14:paraId="6D7BB1C9" w14:textId="0669BB18" w:rsidR="006F7432" w:rsidRDefault="00D0289B" w:rsidP="001675A2">
            <w:pPr>
              <w:rPr>
                <w:lang w:val="en-GB"/>
              </w:rPr>
            </w:pPr>
            <w:r>
              <w:rPr>
                <w:lang w:val="en-GB"/>
              </w:rPr>
              <w:t>It doesn’t work because I cannot access the web server so I do not have time to set up the database.</w:t>
            </w:r>
          </w:p>
        </w:tc>
        <w:tc>
          <w:tcPr>
            <w:tcW w:w="2251" w:type="dxa"/>
            <w:shd w:val="clear" w:color="auto" w:fill="auto"/>
          </w:tcPr>
          <w:p w14:paraId="3D606122" w14:textId="5B8D8B38" w:rsidR="006F7432" w:rsidRPr="001D1FE8" w:rsidRDefault="00D0289B" w:rsidP="00D0289B">
            <w:pPr>
              <w:rPr>
                <w:lang w:val="en-GB" w:eastAsia="en-GB" w:bidi="bn-BD"/>
              </w:rPr>
            </w:pPr>
            <w:r>
              <w:rPr>
                <w:u w:val="single"/>
                <w:lang w:val="en-GB" w:eastAsia="en-GB" w:bidi="bn-BD"/>
              </w:rPr>
              <w:t>U</w:t>
            </w:r>
            <w:r>
              <w:rPr>
                <w:lang w:val="en-GB" w:eastAsia="en-GB" w:bidi="bn-BD"/>
              </w:rPr>
              <w:t>ns</w:t>
            </w:r>
            <w:r w:rsidRPr="001D1FE8">
              <w:rPr>
                <w:lang w:val="en-GB" w:eastAsia="en-GB" w:bidi="bn-BD"/>
              </w:rPr>
              <w:t>uccessful</w:t>
            </w:r>
          </w:p>
        </w:tc>
      </w:tr>
    </w:tbl>
    <w:p w14:paraId="2889ED83" w14:textId="77777777" w:rsidR="0093224B" w:rsidRDefault="0093224B" w:rsidP="00085BC9"/>
    <w:p w14:paraId="2889ED84" w14:textId="77777777" w:rsidR="00486772" w:rsidRDefault="00486772" w:rsidP="00085BC9"/>
    <w:p w14:paraId="2889ED85" w14:textId="6022C87F" w:rsidR="00D0289B" w:rsidRDefault="00D0289B">
      <w:pPr>
        <w:spacing w:before="0" w:after="0"/>
        <w:jc w:val="left"/>
      </w:pPr>
      <w:r>
        <w:br w:type="page"/>
      </w:r>
    </w:p>
    <w:p w14:paraId="31729238" w14:textId="1AAF631E" w:rsidR="00236378" w:rsidRDefault="00D0289B" w:rsidP="009A5833">
      <w:pPr>
        <w:pStyle w:val="Heading3"/>
      </w:pPr>
      <w:r>
        <w:lastRenderedPageBreak/>
        <w:t>Contact Us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188"/>
        <w:gridCol w:w="2174"/>
        <w:gridCol w:w="2453"/>
      </w:tblGrid>
      <w:tr w:rsidR="00D0289B" w:rsidRPr="00C36798" w14:paraId="6155EE6C" w14:textId="77777777" w:rsidTr="00D63D79">
        <w:tc>
          <w:tcPr>
            <w:tcW w:w="2189" w:type="dxa"/>
            <w:shd w:val="clear" w:color="auto" w:fill="auto"/>
          </w:tcPr>
          <w:p w14:paraId="336E6BBC" w14:textId="77777777" w:rsidR="00D0289B" w:rsidRPr="00C36798" w:rsidRDefault="00D0289B" w:rsidP="004B38A4">
            <w:pPr>
              <w:rPr>
                <w:b/>
              </w:rPr>
            </w:pPr>
            <w:r w:rsidRPr="00C36798">
              <w:rPr>
                <w:b/>
                <w:lang w:val="en-GB" w:eastAsia="en-GB" w:bidi="bn-BD"/>
              </w:rPr>
              <w:t xml:space="preserve">Feature </w:t>
            </w:r>
          </w:p>
        </w:tc>
        <w:tc>
          <w:tcPr>
            <w:tcW w:w="2188" w:type="dxa"/>
            <w:shd w:val="clear" w:color="auto" w:fill="auto"/>
          </w:tcPr>
          <w:p w14:paraId="2E27D6C0" w14:textId="77777777" w:rsidR="00D0289B" w:rsidRPr="00C36798" w:rsidRDefault="00D0289B" w:rsidP="004B38A4">
            <w:pPr>
              <w:rPr>
                <w:b/>
                <w:lang w:val="en-GB" w:eastAsia="en-GB" w:bidi="bn-BD"/>
              </w:rPr>
            </w:pPr>
            <w:r w:rsidRPr="00C36798">
              <w:rPr>
                <w:b/>
                <w:lang w:val="en-GB" w:eastAsia="en-GB" w:bidi="bn-BD"/>
              </w:rPr>
              <w:t>Expected</w:t>
            </w:r>
          </w:p>
          <w:p w14:paraId="49665A38" w14:textId="77777777" w:rsidR="00D0289B" w:rsidRPr="00C36798" w:rsidRDefault="00D0289B" w:rsidP="004B38A4">
            <w:pPr>
              <w:rPr>
                <w:b/>
                <w:lang w:val="en-GB" w:eastAsia="en-GB" w:bidi="bn-BD"/>
              </w:rPr>
            </w:pPr>
            <w:r w:rsidRPr="00C36798">
              <w:rPr>
                <w:b/>
                <w:lang w:val="en-GB" w:eastAsia="en-GB" w:bidi="bn-BD"/>
              </w:rPr>
              <w:t>outcome</w:t>
            </w:r>
          </w:p>
        </w:tc>
        <w:tc>
          <w:tcPr>
            <w:tcW w:w="2174" w:type="dxa"/>
            <w:shd w:val="clear" w:color="auto" w:fill="auto"/>
          </w:tcPr>
          <w:p w14:paraId="769FE158" w14:textId="77777777" w:rsidR="00D0289B" w:rsidRPr="00C36798" w:rsidRDefault="00D0289B" w:rsidP="004B38A4">
            <w:pPr>
              <w:rPr>
                <w:b/>
              </w:rPr>
            </w:pPr>
            <w:r w:rsidRPr="00C36798">
              <w:rPr>
                <w:b/>
                <w:lang w:val="en-GB" w:eastAsia="en-GB" w:bidi="bn-BD"/>
              </w:rPr>
              <w:t>Actual outcome</w:t>
            </w:r>
          </w:p>
        </w:tc>
        <w:tc>
          <w:tcPr>
            <w:tcW w:w="2453" w:type="dxa"/>
            <w:shd w:val="clear" w:color="auto" w:fill="auto"/>
          </w:tcPr>
          <w:p w14:paraId="6E94E65A" w14:textId="77777777" w:rsidR="00D0289B" w:rsidRPr="00C36798" w:rsidRDefault="00D0289B" w:rsidP="004B38A4">
            <w:pPr>
              <w:rPr>
                <w:b/>
              </w:rPr>
            </w:pPr>
            <w:r w:rsidRPr="001D1FE8">
              <w:rPr>
                <w:b/>
              </w:rPr>
              <w:t>Successful</w:t>
            </w:r>
            <w:r>
              <w:rPr>
                <w:b/>
              </w:rPr>
              <w:t>/Unsuccessful</w:t>
            </w:r>
          </w:p>
        </w:tc>
      </w:tr>
      <w:tr w:rsidR="00D0289B" w:rsidRPr="00C36798" w14:paraId="072E7ADC" w14:textId="77777777" w:rsidTr="00D63D79">
        <w:tc>
          <w:tcPr>
            <w:tcW w:w="2189" w:type="dxa"/>
            <w:shd w:val="clear" w:color="auto" w:fill="auto"/>
          </w:tcPr>
          <w:p w14:paraId="38A89C72" w14:textId="73B4ADA1" w:rsidR="00D0289B" w:rsidRPr="00C36798" w:rsidRDefault="00D0289B" w:rsidP="004B38A4">
            <w:pPr>
              <w:rPr>
                <w:lang w:val="en-GB"/>
              </w:rPr>
            </w:pPr>
            <w:r>
              <w:rPr>
                <w:lang w:val="en-GB" w:eastAsia="en-GB" w:bidi="bn-BD"/>
              </w:rPr>
              <w:t xml:space="preserve"> </w:t>
            </w:r>
            <w:r w:rsidR="00254321">
              <w:rPr>
                <w:lang w:val="en-GB" w:eastAsia="en-GB" w:bidi="bn-BD"/>
              </w:rPr>
              <w:t>B</w:t>
            </w:r>
            <w:r>
              <w:rPr>
                <w:lang w:val="en-GB" w:eastAsia="en-GB" w:bidi="bn-BD"/>
              </w:rPr>
              <w:t>ackground</w:t>
            </w:r>
            <w:r w:rsidR="00254321">
              <w:rPr>
                <w:lang w:val="en-GB" w:eastAsia="en-GB" w:bidi="bn-BD"/>
              </w:rPr>
              <w:t xml:space="preserve"> picture</w:t>
            </w:r>
            <w:r>
              <w:rPr>
                <w:lang w:val="en-GB" w:eastAsia="en-GB" w:bidi="bn-BD"/>
              </w:rPr>
              <w:t xml:space="preserve"> moves</w:t>
            </w:r>
          </w:p>
        </w:tc>
        <w:tc>
          <w:tcPr>
            <w:tcW w:w="2188" w:type="dxa"/>
            <w:shd w:val="clear" w:color="auto" w:fill="auto"/>
          </w:tcPr>
          <w:p w14:paraId="37869AE1" w14:textId="746E0F19" w:rsidR="00D0289B" w:rsidRPr="00C36798" w:rsidRDefault="00D0289B" w:rsidP="004B38A4">
            <w:pPr>
              <w:rPr>
                <w:lang w:val="en-GB"/>
              </w:rPr>
            </w:pPr>
            <w:r>
              <w:rPr>
                <w:lang w:val="en-GB" w:eastAsia="en-GB" w:bidi="bn-BD"/>
              </w:rPr>
              <w:t>The</w:t>
            </w:r>
            <w:r w:rsidR="00254321">
              <w:rPr>
                <w:lang w:val="en-GB" w:eastAsia="en-GB" w:bidi="bn-BD"/>
              </w:rPr>
              <w:t xml:space="preserve"> background picture  should move when </w:t>
            </w:r>
            <w:r>
              <w:rPr>
                <w:lang w:val="en-GB" w:eastAsia="en-GB" w:bidi="bn-BD"/>
              </w:rPr>
              <w:t xml:space="preserve">scrolling </w:t>
            </w:r>
          </w:p>
        </w:tc>
        <w:tc>
          <w:tcPr>
            <w:tcW w:w="2174" w:type="dxa"/>
            <w:shd w:val="clear" w:color="auto" w:fill="auto"/>
          </w:tcPr>
          <w:p w14:paraId="41F07EEF" w14:textId="0199BAA8" w:rsidR="00D0289B" w:rsidRPr="00C36798" w:rsidRDefault="00254321" w:rsidP="004B38A4">
            <w:pPr>
              <w:rPr>
                <w:lang w:val="en-GB"/>
              </w:rPr>
            </w:pPr>
            <w:r>
              <w:rPr>
                <w:lang w:val="en-GB" w:eastAsia="en-GB" w:bidi="bn-BD"/>
              </w:rPr>
              <w:t>It moves when it is  scrolled</w:t>
            </w:r>
          </w:p>
        </w:tc>
        <w:tc>
          <w:tcPr>
            <w:tcW w:w="2453" w:type="dxa"/>
            <w:shd w:val="clear" w:color="auto" w:fill="auto"/>
          </w:tcPr>
          <w:p w14:paraId="42425E75" w14:textId="77777777" w:rsidR="00D0289B" w:rsidRPr="00C36798" w:rsidRDefault="00D0289B" w:rsidP="004B38A4">
            <w:pPr>
              <w:rPr>
                <w:lang w:val="en-GB"/>
              </w:rPr>
            </w:pPr>
            <w:r w:rsidRPr="001D1FE8">
              <w:rPr>
                <w:lang w:val="en-GB" w:eastAsia="en-GB" w:bidi="bn-BD"/>
              </w:rPr>
              <w:t>Successful</w:t>
            </w:r>
          </w:p>
        </w:tc>
      </w:tr>
      <w:tr w:rsidR="00D0289B" w:rsidRPr="001D1FE8" w14:paraId="6E88A4C4" w14:textId="77777777" w:rsidTr="00D63D79">
        <w:tc>
          <w:tcPr>
            <w:tcW w:w="2189" w:type="dxa"/>
            <w:shd w:val="clear" w:color="auto" w:fill="auto"/>
          </w:tcPr>
          <w:p w14:paraId="0BE79EF8" w14:textId="4339EFD0" w:rsidR="00D0289B" w:rsidRDefault="00D0289B" w:rsidP="004B38A4">
            <w:pPr>
              <w:rPr>
                <w:lang w:val="en-GB"/>
              </w:rPr>
            </w:pPr>
            <w:r>
              <w:rPr>
                <w:lang w:val="en-GB"/>
              </w:rPr>
              <w:t xml:space="preserve">Click on ‘send message’ button </w:t>
            </w:r>
            <w:r w:rsidR="004A1FC2">
              <w:rPr>
                <w:lang w:val="en-GB"/>
              </w:rPr>
              <w:t>in the form</w:t>
            </w:r>
          </w:p>
        </w:tc>
        <w:tc>
          <w:tcPr>
            <w:tcW w:w="2188" w:type="dxa"/>
            <w:shd w:val="clear" w:color="auto" w:fill="auto"/>
          </w:tcPr>
          <w:p w14:paraId="4FCA4C30" w14:textId="1830B63A" w:rsidR="00D0289B" w:rsidRDefault="00D0289B" w:rsidP="004B38A4">
            <w:pPr>
              <w:rPr>
                <w:lang w:val="en-GB"/>
              </w:rPr>
            </w:pPr>
            <w:r>
              <w:rPr>
                <w:lang w:val="en-GB"/>
              </w:rPr>
              <w:t>It should refresh when click</w:t>
            </w:r>
            <w:r w:rsidR="00254321">
              <w:rPr>
                <w:lang w:val="en-GB"/>
              </w:rPr>
              <w:t>ing</w:t>
            </w:r>
            <w:r>
              <w:rPr>
                <w:lang w:val="en-GB"/>
              </w:rPr>
              <w:t xml:space="preserve"> on ‘</w:t>
            </w:r>
            <w:r w:rsidRPr="00EF45E3">
              <w:rPr>
                <w:lang w:val="en-GB"/>
              </w:rPr>
              <w:t>send message’ button</w:t>
            </w:r>
            <w:r>
              <w:rPr>
                <w:lang w:val="en-GB"/>
              </w:rPr>
              <w:t xml:space="preserve"> and should store the information in the database.</w:t>
            </w:r>
          </w:p>
        </w:tc>
        <w:tc>
          <w:tcPr>
            <w:tcW w:w="2174" w:type="dxa"/>
            <w:shd w:val="clear" w:color="auto" w:fill="auto"/>
          </w:tcPr>
          <w:p w14:paraId="1ED99AD7" w14:textId="2D8290C7" w:rsidR="00D0289B" w:rsidRDefault="00D0289B" w:rsidP="004B38A4">
            <w:pPr>
              <w:rPr>
                <w:lang w:val="en-GB"/>
              </w:rPr>
            </w:pPr>
            <w:r>
              <w:rPr>
                <w:lang w:val="en-GB"/>
              </w:rPr>
              <w:t>It doesn’t work because I cannot access the web server so I do not have time to set up the database</w:t>
            </w:r>
            <w:r w:rsidR="004A1FC2">
              <w:rPr>
                <w:lang w:val="en-GB"/>
              </w:rPr>
              <w:t xml:space="preserve"> in </w:t>
            </w:r>
            <w:r w:rsidR="005F0CCB">
              <w:rPr>
                <w:lang w:val="en-GB"/>
              </w:rPr>
              <w:t>Deaf</w:t>
            </w:r>
            <w:r w:rsidR="004A1FC2">
              <w:rPr>
                <w:lang w:val="en-GB"/>
              </w:rPr>
              <w:t xml:space="preserve"> service and Contact Us</w:t>
            </w:r>
            <w:r>
              <w:rPr>
                <w:lang w:val="en-GB"/>
              </w:rPr>
              <w:t>.</w:t>
            </w:r>
          </w:p>
        </w:tc>
        <w:tc>
          <w:tcPr>
            <w:tcW w:w="2453" w:type="dxa"/>
            <w:shd w:val="clear" w:color="auto" w:fill="auto"/>
          </w:tcPr>
          <w:p w14:paraId="1D15F5EF" w14:textId="77777777" w:rsidR="00D0289B" w:rsidRPr="001D1FE8" w:rsidRDefault="00D0289B" w:rsidP="004B38A4">
            <w:pPr>
              <w:rPr>
                <w:lang w:val="en-GB" w:eastAsia="en-GB" w:bidi="bn-BD"/>
              </w:rPr>
            </w:pPr>
            <w:r w:rsidRPr="00D63D79">
              <w:rPr>
                <w:lang w:val="en-GB" w:eastAsia="en-GB" w:bidi="bn-BD"/>
              </w:rPr>
              <w:t>U</w:t>
            </w:r>
            <w:r>
              <w:rPr>
                <w:lang w:val="en-GB" w:eastAsia="en-GB" w:bidi="bn-BD"/>
              </w:rPr>
              <w:t>ns</w:t>
            </w:r>
            <w:r w:rsidRPr="001D1FE8">
              <w:rPr>
                <w:lang w:val="en-GB" w:eastAsia="en-GB" w:bidi="bn-BD"/>
              </w:rPr>
              <w:t>uccessful</w:t>
            </w:r>
          </w:p>
        </w:tc>
      </w:tr>
      <w:tr w:rsidR="00D63D79" w:rsidRPr="001D1FE8" w14:paraId="78885FEA" w14:textId="77777777" w:rsidTr="00D63D79">
        <w:tc>
          <w:tcPr>
            <w:tcW w:w="2189" w:type="dxa"/>
            <w:shd w:val="clear" w:color="auto" w:fill="auto"/>
          </w:tcPr>
          <w:p w14:paraId="20468C98" w14:textId="4C86988F" w:rsidR="00D63D79" w:rsidRDefault="00D63D79" w:rsidP="004B38A4">
            <w:pPr>
              <w:rPr>
                <w:lang w:val="en-GB"/>
              </w:rPr>
            </w:pPr>
            <w:r>
              <w:rPr>
                <w:lang w:val="en-GB"/>
              </w:rPr>
              <w:t>Google Map</w:t>
            </w:r>
          </w:p>
        </w:tc>
        <w:tc>
          <w:tcPr>
            <w:tcW w:w="2188" w:type="dxa"/>
            <w:shd w:val="clear" w:color="auto" w:fill="auto"/>
          </w:tcPr>
          <w:p w14:paraId="4D8C57BE" w14:textId="18C549F4" w:rsidR="00D63D79" w:rsidRDefault="00D63D79" w:rsidP="00D63D79">
            <w:pPr>
              <w:rPr>
                <w:lang w:val="en-GB"/>
              </w:rPr>
            </w:pPr>
            <w:r>
              <w:rPr>
                <w:lang w:val="en-GB"/>
              </w:rPr>
              <w:t xml:space="preserve">It should appear and show where </w:t>
            </w:r>
            <w:r w:rsidR="004A1FC2">
              <w:rPr>
                <w:lang w:val="en-GB"/>
              </w:rPr>
              <w:t xml:space="preserve">the address is. </w:t>
            </w:r>
          </w:p>
        </w:tc>
        <w:tc>
          <w:tcPr>
            <w:tcW w:w="2174" w:type="dxa"/>
            <w:shd w:val="clear" w:color="auto" w:fill="auto"/>
          </w:tcPr>
          <w:p w14:paraId="1C0EFA87" w14:textId="5C55C480" w:rsidR="00D63D79" w:rsidRDefault="004A1FC2" w:rsidP="004B38A4">
            <w:pPr>
              <w:rPr>
                <w:lang w:val="en-GB"/>
              </w:rPr>
            </w:pPr>
            <w:r>
              <w:rPr>
                <w:lang w:val="en-GB"/>
              </w:rPr>
              <w:t xml:space="preserve">It shows up and works perfectly. </w:t>
            </w:r>
          </w:p>
        </w:tc>
        <w:tc>
          <w:tcPr>
            <w:tcW w:w="2453" w:type="dxa"/>
            <w:shd w:val="clear" w:color="auto" w:fill="auto"/>
          </w:tcPr>
          <w:p w14:paraId="05ADD31B" w14:textId="65276412" w:rsidR="00D63D79" w:rsidRDefault="004A1FC2" w:rsidP="004B38A4">
            <w:pPr>
              <w:rPr>
                <w:u w:val="single"/>
                <w:lang w:val="en-GB" w:eastAsia="en-GB" w:bidi="bn-BD"/>
              </w:rPr>
            </w:pPr>
            <w:r w:rsidRPr="001D1FE8">
              <w:rPr>
                <w:lang w:val="en-GB" w:eastAsia="en-GB" w:bidi="bn-BD"/>
              </w:rPr>
              <w:t>Successful</w:t>
            </w:r>
          </w:p>
        </w:tc>
      </w:tr>
    </w:tbl>
    <w:p w14:paraId="2889ED8A" w14:textId="77777777" w:rsidR="00FC646B" w:rsidRDefault="00FC646B" w:rsidP="00FC646B"/>
    <w:p w14:paraId="2889ED8B" w14:textId="2B882A13" w:rsidR="00BB0BDA" w:rsidRPr="00476AD9" w:rsidRDefault="00D525CC" w:rsidP="00D6111B">
      <w:pPr>
        <w:pStyle w:val="Heading2"/>
      </w:pPr>
      <w:bookmarkStart w:id="89" w:name="_Toc512843585"/>
      <w:r w:rsidRPr="00476AD9">
        <w:t xml:space="preserve">Solved </w:t>
      </w:r>
      <w:r w:rsidR="00B64070" w:rsidRPr="00476AD9">
        <w:t>Problem</w:t>
      </w:r>
      <w:r w:rsidR="00DB54FD" w:rsidRPr="00476AD9">
        <w:t>s</w:t>
      </w:r>
      <w:bookmarkEnd w:id="89"/>
      <w:r w:rsidR="00B64070" w:rsidRPr="00476AD9">
        <w:t xml:space="preserve"> </w:t>
      </w:r>
    </w:p>
    <w:tbl>
      <w:tblPr>
        <w:tblStyle w:val="TableGrid"/>
        <w:tblW w:w="0" w:type="auto"/>
        <w:tblLook w:val="04A0" w:firstRow="1" w:lastRow="0" w:firstColumn="1" w:lastColumn="0" w:noHBand="0" w:noVBand="1"/>
      </w:tblPr>
      <w:tblGrid>
        <w:gridCol w:w="4348"/>
        <w:gridCol w:w="4656"/>
      </w:tblGrid>
      <w:tr w:rsidR="00EA046B" w14:paraId="70CE59D6" w14:textId="77777777" w:rsidTr="00C37B0E">
        <w:tc>
          <w:tcPr>
            <w:tcW w:w="4348" w:type="dxa"/>
          </w:tcPr>
          <w:p w14:paraId="762A0DB5" w14:textId="7126ACED" w:rsidR="00EA046B" w:rsidRPr="00B64070" w:rsidRDefault="00EA046B" w:rsidP="00B64070">
            <w:pPr>
              <w:jc w:val="center"/>
              <w:rPr>
                <w:b/>
                <w:bCs/>
                <w:color w:val="C00000"/>
              </w:rPr>
            </w:pPr>
            <w:r w:rsidRPr="00B64070">
              <w:rPr>
                <w:b/>
                <w:bCs/>
              </w:rPr>
              <w:t>Problems</w:t>
            </w:r>
          </w:p>
        </w:tc>
        <w:tc>
          <w:tcPr>
            <w:tcW w:w="4656" w:type="dxa"/>
          </w:tcPr>
          <w:p w14:paraId="465CCA6C" w14:textId="05358B69" w:rsidR="00EA046B" w:rsidRPr="00B64070" w:rsidRDefault="00D525CC" w:rsidP="00B64070">
            <w:pPr>
              <w:jc w:val="center"/>
              <w:rPr>
                <w:b/>
                <w:bCs/>
                <w:noProof/>
                <w:lang w:eastAsia="en-GB"/>
              </w:rPr>
            </w:pPr>
            <w:r>
              <w:rPr>
                <w:b/>
                <w:bCs/>
                <w:noProof/>
                <w:lang w:eastAsia="en-GB"/>
              </w:rPr>
              <w:t>S</w:t>
            </w:r>
            <w:r w:rsidR="00EA046B" w:rsidRPr="00B64070">
              <w:rPr>
                <w:b/>
                <w:bCs/>
                <w:noProof/>
                <w:lang w:eastAsia="en-GB"/>
              </w:rPr>
              <w:t>o</w:t>
            </w:r>
            <w:r>
              <w:rPr>
                <w:b/>
                <w:bCs/>
                <w:noProof/>
                <w:lang w:eastAsia="en-GB"/>
              </w:rPr>
              <w:t>l</w:t>
            </w:r>
            <w:r w:rsidR="00EA046B" w:rsidRPr="00B64070">
              <w:rPr>
                <w:b/>
                <w:bCs/>
                <w:noProof/>
                <w:lang w:eastAsia="en-GB"/>
              </w:rPr>
              <w:t>ved</w:t>
            </w:r>
          </w:p>
        </w:tc>
      </w:tr>
      <w:tr w:rsidR="002961CE" w14:paraId="52DA8A81" w14:textId="77777777" w:rsidTr="00C37B0E">
        <w:tc>
          <w:tcPr>
            <w:tcW w:w="4348" w:type="dxa"/>
          </w:tcPr>
          <w:p w14:paraId="125D71FE" w14:textId="7BDD82F0" w:rsidR="002961CE" w:rsidRDefault="002961CE" w:rsidP="00005610">
            <w:pPr>
              <w:jc w:val="center"/>
              <w:rPr>
                <w:color w:val="C00000"/>
              </w:rPr>
            </w:pPr>
            <w:r>
              <w:rPr>
                <w:noProof/>
                <w:lang w:val="en-GB" w:eastAsia="en-GB" w:bidi="bn-BD"/>
              </w:rPr>
              <w:drawing>
                <wp:inline distT="0" distB="0" distL="0" distR="0" wp14:anchorId="6A5A0C86" wp14:editId="59FC107D">
                  <wp:extent cx="2600325" cy="1103749"/>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07837" cy="1106938"/>
                          </a:xfrm>
                          <a:prstGeom prst="rect">
                            <a:avLst/>
                          </a:prstGeom>
                        </pic:spPr>
                      </pic:pic>
                    </a:graphicData>
                  </a:graphic>
                </wp:inline>
              </w:drawing>
            </w:r>
          </w:p>
          <w:p w14:paraId="039ABB98" w14:textId="1F376AA2" w:rsidR="00EA046B" w:rsidRPr="007742CC" w:rsidRDefault="00EA046B" w:rsidP="00085BC9">
            <w:r>
              <w:t>In the Contact Us page, the picture</w:t>
            </w:r>
            <w:r w:rsidR="00254321">
              <w:t xml:space="preserve"> background did not move when</w:t>
            </w:r>
            <w:r>
              <w:t xml:space="preserve"> scrolling. </w:t>
            </w:r>
          </w:p>
        </w:tc>
        <w:tc>
          <w:tcPr>
            <w:tcW w:w="4656" w:type="dxa"/>
          </w:tcPr>
          <w:p w14:paraId="7BBB275D" w14:textId="55E21E10" w:rsidR="00EA046B" w:rsidRDefault="00EA046B" w:rsidP="00005610">
            <w:pPr>
              <w:jc w:val="center"/>
            </w:pPr>
            <w:r>
              <w:rPr>
                <w:noProof/>
                <w:lang w:val="en-GB" w:eastAsia="en-GB" w:bidi="bn-BD"/>
              </w:rPr>
              <w:drawing>
                <wp:inline distT="0" distB="0" distL="0" distR="0" wp14:anchorId="5EA81F5B" wp14:editId="72C7D433">
                  <wp:extent cx="2819400" cy="1057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19400" cy="1057275"/>
                          </a:xfrm>
                          <a:prstGeom prst="rect">
                            <a:avLst/>
                          </a:prstGeom>
                        </pic:spPr>
                      </pic:pic>
                    </a:graphicData>
                  </a:graphic>
                </wp:inline>
              </w:drawing>
            </w:r>
          </w:p>
          <w:p w14:paraId="621B7814" w14:textId="30125156" w:rsidR="002961CE" w:rsidRPr="007742CC" w:rsidRDefault="00254321" w:rsidP="00B83D10">
            <w:r>
              <w:t xml:space="preserve"> M</w:t>
            </w:r>
            <w:r w:rsidR="00EA046B">
              <w:t>issed the image</w:t>
            </w:r>
            <w:r w:rsidR="00B054F4">
              <w:t xml:space="preserve"> code for example, Bgimg-4, so this was</w:t>
            </w:r>
            <w:r w:rsidR="00EA046B">
              <w:t xml:space="preserve"> </w:t>
            </w:r>
            <w:r w:rsidR="00B054F4">
              <w:t>added</w:t>
            </w:r>
            <w:r w:rsidR="00B83D10">
              <w:t xml:space="preserve"> and tested if it moved</w:t>
            </w:r>
          </w:p>
        </w:tc>
      </w:tr>
      <w:tr w:rsidR="002961CE" w14:paraId="781DBDDD" w14:textId="77777777" w:rsidTr="00C37B0E">
        <w:tc>
          <w:tcPr>
            <w:tcW w:w="4348" w:type="dxa"/>
          </w:tcPr>
          <w:p w14:paraId="7B1D5F4D" w14:textId="77777777" w:rsidR="002961CE" w:rsidRPr="00594700" w:rsidRDefault="007742CC" w:rsidP="007742CC">
            <w:pPr>
              <w:jc w:val="center"/>
            </w:pPr>
            <w:r w:rsidRPr="00594700">
              <w:rPr>
                <w:noProof/>
                <w:lang w:val="en-GB" w:eastAsia="en-GB" w:bidi="bn-BD"/>
              </w:rPr>
              <w:lastRenderedPageBreak/>
              <w:drawing>
                <wp:inline distT="0" distB="0" distL="0" distR="0" wp14:anchorId="5C6AFDF5" wp14:editId="47113B51">
                  <wp:extent cx="1464181" cy="204787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64181" cy="2047875"/>
                          </a:xfrm>
                          <a:prstGeom prst="rect">
                            <a:avLst/>
                          </a:prstGeom>
                        </pic:spPr>
                      </pic:pic>
                    </a:graphicData>
                  </a:graphic>
                </wp:inline>
              </w:drawing>
            </w:r>
          </w:p>
          <w:p w14:paraId="25005EA4" w14:textId="18E5BD9B" w:rsidR="007742CC" w:rsidRPr="00594700" w:rsidRDefault="007742CC" w:rsidP="006F4CCD">
            <w:pPr>
              <w:jc w:val="center"/>
            </w:pPr>
            <w:r w:rsidRPr="00594700">
              <w:t xml:space="preserve">Google Map has something that went wrong. </w:t>
            </w:r>
          </w:p>
        </w:tc>
        <w:tc>
          <w:tcPr>
            <w:tcW w:w="4656" w:type="dxa"/>
          </w:tcPr>
          <w:p w14:paraId="6D0FB7E8" w14:textId="77777777" w:rsidR="002961CE" w:rsidRPr="00594700" w:rsidRDefault="00D6128C" w:rsidP="00D6128C">
            <w:pPr>
              <w:jc w:val="center"/>
            </w:pPr>
            <w:r w:rsidRPr="00594700">
              <w:rPr>
                <w:noProof/>
                <w:lang w:val="en-GB" w:eastAsia="en-GB" w:bidi="bn-BD"/>
              </w:rPr>
              <w:drawing>
                <wp:inline distT="0" distB="0" distL="0" distR="0" wp14:anchorId="07F189F9" wp14:editId="1E701887">
                  <wp:extent cx="1437869" cy="20478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40402" cy="2051482"/>
                          </a:xfrm>
                          <a:prstGeom prst="rect">
                            <a:avLst/>
                          </a:prstGeom>
                        </pic:spPr>
                      </pic:pic>
                    </a:graphicData>
                  </a:graphic>
                </wp:inline>
              </w:drawing>
            </w:r>
          </w:p>
          <w:p w14:paraId="1A3B8303" w14:textId="1400EBED" w:rsidR="00D6128C" w:rsidRPr="00594700" w:rsidRDefault="00D6128C" w:rsidP="00D6128C">
            <w:pPr>
              <w:jc w:val="center"/>
            </w:pPr>
            <w:r w:rsidRPr="00594700">
              <w:t>I realised that I hadn’t sign</w:t>
            </w:r>
            <w:r w:rsidR="00B83D10">
              <w:t>ed</w:t>
            </w:r>
            <w:r w:rsidRPr="00594700">
              <w:t xml:space="preserve"> up for get</w:t>
            </w:r>
            <w:r w:rsidR="002268A9" w:rsidRPr="00594700">
              <w:t>ting API key so I had to sign</w:t>
            </w:r>
            <w:r w:rsidRPr="00594700">
              <w:t xml:space="preserve"> up. I copied and pasted </w:t>
            </w:r>
            <w:r w:rsidR="00D551D6" w:rsidRPr="00594700">
              <w:t xml:space="preserve">the </w:t>
            </w:r>
            <w:r w:rsidR="00E37FA1" w:rsidRPr="00594700">
              <w:t>code of</w:t>
            </w:r>
            <w:r w:rsidR="00D551D6" w:rsidRPr="00594700">
              <w:t xml:space="preserve"> API key. It works well.</w:t>
            </w:r>
          </w:p>
        </w:tc>
      </w:tr>
      <w:tr w:rsidR="002961CE" w14:paraId="029537FD" w14:textId="77777777" w:rsidTr="00C37B0E">
        <w:tc>
          <w:tcPr>
            <w:tcW w:w="4348" w:type="dxa"/>
          </w:tcPr>
          <w:p w14:paraId="13AD4EB9" w14:textId="77777777" w:rsidR="00005610" w:rsidRPr="007933DD" w:rsidRDefault="00005610" w:rsidP="00005610">
            <w:pPr>
              <w:jc w:val="center"/>
            </w:pPr>
            <w:r w:rsidRPr="007933DD">
              <w:rPr>
                <w:noProof/>
                <w:lang w:val="en-GB" w:eastAsia="en-GB" w:bidi="bn-BD"/>
              </w:rPr>
              <w:drawing>
                <wp:inline distT="0" distB="0" distL="0" distR="0" wp14:anchorId="183D17F1" wp14:editId="512E6667">
                  <wp:extent cx="1857375" cy="187160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857375" cy="1871608"/>
                          </a:xfrm>
                          <a:prstGeom prst="rect">
                            <a:avLst/>
                          </a:prstGeom>
                        </pic:spPr>
                      </pic:pic>
                    </a:graphicData>
                  </a:graphic>
                </wp:inline>
              </w:drawing>
            </w:r>
          </w:p>
          <w:p w14:paraId="2809B4D5" w14:textId="2C9740DA" w:rsidR="002961CE" w:rsidRPr="007933DD" w:rsidRDefault="006F4CCD" w:rsidP="006F4CCD">
            <w:r w:rsidRPr="007933DD">
              <w:t>One image was missing in the Subtitled Cinema page.</w:t>
            </w:r>
          </w:p>
        </w:tc>
        <w:tc>
          <w:tcPr>
            <w:tcW w:w="4656" w:type="dxa"/>
          </w:tcPr>
          <w:p w14:paraId="5E40EC4C" w14:textId="77777777" w:rsidR="00005610" w:rsidRPr="007933DD" w:rsidRDefault="00005610" w:rsidP="00005610">
            <w:pPr>
              <w:jc w:val="center"/>
            </w:pPr>
            <w:r w:rsidRPr="007933DD">
              <w:rPr>
                <w:noProof/>
                <w:lang w:val="en-GB" w:eastAsia="en-GB" w:bidi="bn-BD"/>
              </w:rPr>
              <w:drawing>
                <wp:inline distT="0" distB="0" distL="0" distR="0" wp14:anchorId="5495DDAA" wp14:editId="56FDB621">
                  <wp:extent cx="1228725" cy="1826920"/>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228725" cy="1826920"/>
                          </a:xfrm>
                          <a:prstGeom prst="rect">
                            <a:avLst/>
                          </a:prstGeom>
                        </pic:spPr>
                      </pic:pic>
                    </a:graphicData>
                  </a:graphic>
                </wp:inline>
              </w:drawing>
            </w:r>
          </w:p>
          <w:p w14:paraId="176B1870" w14:textId="3386FE58" w:rsidR="002961CE" w:rsidRPr="007933DD" w:rsidRDefault="007933DD" w:rsidP="007933DD">
            <w:r w:rsidRPr="007933DD">
              <w:t xml:space="preserve">I put </w:t>
            </w:r>
            <w:r w:rsidR="00D74D8D">
              <w:t>the wrong</w:t>
            </w:r>
            <w:r w:rsidRPr="007933DD">
              <w:t xml:space="preserve"> type</w:t>
            </w:r>
            <w:r w:rsidR="00D74D8D">
              <w:t xml:space="preserve"> of</w:t>
            </w:r>
            <w:r w:rsidRPr="007933DD">
              <w:t xml:space="preserve"> file in the code </w:t>
            </w:r>
            <w:r w:rsidR="00D74D8D">
              <w:t>by</w:t>
            </w:r>
            <w:r w:rsidRPr="007933DD">
              <w:t xml:space="preserve"> mistake.</w:t>
            </w:r>
          </w:p>
        </w:tc>
      </w:tr>
    </w:tbl>
    <w:p w14:paraId="2889ED8D" w14:textId="77777777" w:rsidR="00BB0BDA" w:rsidRDefault="00BB0BDA" w:rsidP="00085BC9">
      <w:pPr>
        <w:rPr>
          <w:color w:val="C00000"/>
        </w:rPr>
      </w:pPr>
    </w:p>
    <w:p w14:paraId="2889ED8E" w14:textId="77777777" w:rsidR="007509A8" w:rsidRDefault="007509A8" w:rsidP="00085BC9">
      <w:pPr>
        <w:rPr>
          <w:color w:val="C00000"/>
        </w:rPr>
      </w:pPr>
    </w:p>
    <w:p w14:paraId="759EE65A" w14:textId="26819FB1" w:rsidR="00B054F4" w:rsidRDefault="00B054F4" w:rsidP="00085BC9">
      <w:pPr>
        <w:rPr>
          <w:color w:val="C00000"/>
        </w:rPr>
      </w:pPr>
    </w:p>
    <w:p w14:paraId="02BCF7F8" w14:textId="77777777" w:rsidR="00B054F4" w:rsidRDefault="00B054F4" w:rsidP="00085BC9">
      <w:pPr>
        <w:rPr>
          <w:color w:val="C00000"/>
        </w:rPr>
      </w:pPr>
    </w:p>
    <w:p w14:paraId="73E58461" w14:textId="77777777" w:rsidR="00B054F4" w:rsidRDefault="00B054F4" w:rsidP="00085BC9">
      <w:pPr>
        <w:rPr>
          <w:color w:val="C00000"/>
        </w:rPr>
      </w:pPr>
    </w:p>
    <w:p w14:paraId="3E258443" w14:textId="77777777" w:rsidR="00B054F4" w:rsidRDefault="00B054F4" w:rsidP="00085BC9">
      <w:pPr>
        <w:rPr>
          <w:color w:val="C00000"/>
        </w:rPr>
      </w:pPr>
    </w:p>
    <w:p w14:paraId="45833A8E" w14:textId="77777777" w:rsidR="00B054F4" w:rsidRDefault="00B054F4" w:rsidP="00085BC9">
      <w:pPr>
        <w:rPr>
          <w:color w:val="C00000"/>
        </w:rPr>
      </w:pPr>
    </w:p>
    <w:p w14:paraId="49986640" w14:textId="77777777" w:rsidR="00B054F4" w:rsidRDefault="00B054F4" w:rsidP="00085BC9">
      <w:pPr>
        <w:rPr>
          <w:color w:val="C00000"/>
        </w:rPr>
      </w:pPr>
    </w:p>
    <w:p w14:paraId="41FEE65E" w14:textId="77777777" w:rsidR="00B054F4" w:rsidRDefault="00B054F4" w:rsidP="00085BC9">
      <w:pPr>
        <w:rPr>
          <w:color w:val="C00000"/>
        </w:rPr>
      </w:pPr>
    </w:p>
    <w:p w14:paraId="2889ED8F" w14:textId="6F5D6031" w:rsidR="007509A8" w:rsidRPr="007509A8" w:rsidRDefault="001F474B" w:rsidP="00D6111B">
      <w:pPr>
        <w:pStyle w:val="Heading2"/>
      </w:pPr>
      <w:bookmarkStart w:id="90" w:name="_Toc512843586"/>
      <w:r>
        <w:lastRenderedPageBreak/>
        <w:t>Tools and Techniques</w:t>
      </w:r>
      <w:bookmarkEnd w:id="90"/>
      <w:r>
        <w:t xml:space="preserve"> </w:t>
      </w:r>
    </w:p>
    <w:p w14:paraId="5C4CC9F3" w14:textId="51493631" w:rsidR="001256FA" w:rsidRDefault="00476AD9" w:rsidP="00085BC9">
      <w:r w:rsidRPr="00AE4606">
        <w:t xml:space="preserve">These are </w:t>
      </w:r>
      <w:r w:rsidR="00941BB9" w:rsidRPr="00AE4606">
        <w:t xml:space="preserve">the tools and techniques </w:t>
      </w:r>
      <w:r w:rsidR="00D01128" w:rsidRPr="00AE4606">
        <w:t>I used</w:t>
      </w:r>
      <w:r w:rsidRPr="00AE4606">
        <w:t>-</w:t>
      </w:r>
      <w:r w:rsidR="00D01128" w:rsidRPr="00AE4606">
        <w:t xml:space="preserve"> Brackets </w:t>
      </w:r>
      <w:r w:rsidR="00AE4606" w:rsidRPr="00AE4606">
        <w:t xml:space="preserve">which is an open-source project </w:t>
      </w:r>
      <w:r w:rsidR="00D01128" w:rsidRPr="00AE4606">
        <w:t>making it ea</w:t>
      </w:r>
      <w:r w:rsidR="00AE4606" w:rsidRPr="00AE4606">
        <w:t xml:space="preserve">sy to design the website in </w:t>
      </w:r>
      <w:r w:rsidR="00D01128" w:rsidRPr="00AE4606">
        <w:t>HMTL, CSS and JavaScript</w:t>
      </w:r>
      <w:r w:rsidR="00AE4606" w:rsidRPr="00AE4606">
        <w:t xml:space="preserve"> and </w:t>
      </w:r>
      <w:r w:rsidR="001256FA" w:rsidRPr="00AE4606">
        <w:t xml:space="preserve">understanding the web design. </w:t>
      </w:r>
      <w:r w:rsidR="00AE4606" w:rsidRPr="00AE4606">
        <w:t xml:space="preserve">This </w:t>
      </w:r>
      <w:r w:rsidR="00240BBE" w:rsidRPr="00AE4606">
        <w:t>make</w:t>
      </w:r>
      <w:r w:rsidR="00AE4606" w:rsidRPr="00AE4606">
        <w:t>s it easier for</w:t>
      </w:r>
      <w:r w:rsidR="00240BBE" w:rsidRPr="00AE4606">
        <w:t xml:space="preserve"> text editors </w:t>
      </w:r>
      <w:r w:rsidR="002D5297" w:rsidRPr="00AE4606">
        <w:t>t</w:t>
      </w:r>
      <w:r w:rsidR="00AE4606" w:rsidRPr="00AE4606">
        <w:t>o enjoy writing code.</w:t>
      </w:r>
      <w:r w:rsidR="002D5297" w:rsidRPr="00AE4606">
        <w:t xml:space="preserve"> </w:t>
      </w:r>
    </w:p>
    <w:p w14:paraId="596E7135" w14:textId="77777777" w:rsidR="006C0509" w:rsidRDefault="001256FA" w:rsidP="00085BC9">
      <w:r>
        <w:rPr>
          <w:noProof/>
          <w:lang w:val="en-GB" w:eastAsia="en-GB" w:bidi="bn-BD"/>
        </w:rPr>
        <w:drawing>
          <wp:inline distT="0" distB="0" distL="0" distR="0" wp14:anchorId="085A907A" wp14:editId="66BB9E41">
            <wp:extent cx="5580380" cy="2883196"/>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580380" cy="2883196"/>
                    </a:xfrm>
                    <a:prstGeom prst="rect">
                      <a:avLst/>
                    </a:prstGeom>
                  </pic:spPr>
                </pic:pic>
              </a:graphicData>
            </a:graphic>
          </wp:inline>
        </w:drawing>
      </w:r>
    </w:p>
    <w:p w14:paraId="2889ED90" w14:textId="0D872C65" w:rsidR="00BB0BDA" w:rsidRPr="00BB0BDA" w:rsidRDefault="006C0509" w:rsidP="006C0509">
      <w:pPr>
        <w:pStyle w:val="Figure"/>
      </w:pPr>
      <w:bookmarkStart w:id="91" w:name="_Toc512843638"/>
      <w:r>
        <w:t>Bracket</w:t>
      </w:r>
      <w:r w:rsidR="002D5297">
        <w:t>s</w:t>
      </w:r>
      <w:r>
        <w:t xml:space="preserve"> (</w:t>
      </w:r>
      <w:r w:rsidRPr="006C0509">
        <w:t>http://brackets.io/</w:t>
      </w:r>
      <w:r>
        <w:t>)</w:t>
      </w:r>
      <w:bookmarkEnd w:id="91"/>
      <w:r w:rsidR="00D01128">
        <w:t xml:space="preserve"> </w:t>
      </w:r>
    </w:p>
    <w:p w14:paraId="49571510" w14:textId="5298553F" w:rsidR="00BA7781" w:rsidRPr="0032241A" w:rsidRDefault="00BA7781" w:rsidP="00BA7781">
      <w:pPr>
        <w:pStyle w:val="Heading2"/>
      </w:pPr>
      <w:bookmarkStart w:id="92" w:name="_Toc512843587"/>
      <w:r>
        <w:t>Positiv</w:t>
      </w:r>
      <w:r w:rsidR="00AE4606">
        <w:t>e and Negative aspects of Implemen</w:t>
      </w:r>
      <w:r>
        <w:t>tation</w:t>
      </w:r>
      <w:bookmarkEnd w:id="92"/>
      <w:r>
        <w:t xml:space="preserve"> </w:t>
      </w:r>
    </w:p>
    <w:p w14:paraId="2889ED97" w14:textId="77777777" w:rsidR="00657024" w:rsidRDefault="00D2792C" w:rsidP="00085BC9">
      <w:r>
        <w:t>The positive parts of the proposed website included the photo merge, maps, forms and film advert function.</w:t>
      </w:r>
    </w:p>
    <w:p w14:paraId="2889ED98" w14:textId="77777777" w:rsidR="00D2792C" w:rsidRDefault="00D2792C" w:rsidP="00085BC9">
      <w:r>
        <w:t>Negatives were sizing problems, the possibility of translating the website to a mobile phone app – this was not needed as later realised. The colour choice could be amended as it may be an issue for people who are colour blind.</w:t>
      </w:r>
    </w:p>
    <w:p w14:paraId="2889ED99" w14:textId="5C91E82F" w:rsidR="00D2792C" w:rsidRDefault="008F28A8" w:rsidP="00085BC9">
      <w:r>
        <w:t xml:space="preserve">Plans for the future include making this website accessible for </w:t>
      </w:r>
      <w:r w:rsidR="005F0CCB">
        <w:t>Deaf</w:t>
      </w:r>
      <w:r>
        <w:t>blind clients and those with Ushers syndrome.</w:t>
      </w:r>
    </w:p>
    <w:p w14:paraId="2889ED9B" w14:textId="326E22CE" w:rsidR="00815B1B" w:rsidRDefault="008F28A8" w:rsidP="002268A9">
      <w:r>
        <w:t>The proposed website has been estimated at 80% successful so far. The next step will be to develop more skills around PHP and much bet</w:t>
      </w:r>
      <w:r w:rsidR="002268A9">
        <w:t>ter links to a database system.</w:t>
      </w:r>
    </w:p>
    <w:p w14:paraId="463A0710" w14:textId="77777777" w:rsidR="00815B1B" w:rsidRDefault="00815B1B">
      <w:pPr>
        <w:spacing w:before="0" w:after="0"/>
        <w:jc w:val="left"/>
      </w:pPr>
      <w:r>
        <w:br w:type="page"/>
      </w:r>
    </w:p>
    <w:p w14:paraId="2889EDA0" w14:textId="77777777" w:rsidR="00F00B35" w:rsidRDefault="00F00B35" w:rsidP="00F00B35">
      <w:pPr>
        <w:pStyle w:val="Heading2"/>
      </w:pPr>
      <w:bookmarkStart w:id="93" w:name="_Toc512843588"/>
      <w:r>
        <w:lastRenderedPageBreak/>
        <w:t>Surveys</w:t>
      </w:r>
      <w:bookmarkEnd w:id="93"/>
    </w:p>
    <w:p w14:paraId="2889EDA2" w14:textId="3DDEA0D2" w:rsidR="00F00B35" w:rsidRDefault="00F00B35" w:rsidP="00F00B35">
      <w:pPr>
        <w:rPr>
          <w:lang w:val="en-GB"/>
        </w:rPr>
      </w:pPr>
      <w:r>
        <w:rPr>
          <w:lang w:val="en-GB"/>
        </w:rPr>
        <w:t xml:space="preserve">The survey design focused on a specific core group – </w:t>
      </w:r>
      <w:r w:rsidR="005F0CCB">
        <w:rPr>
          <w:lang w:val="en-GB"/>
        </w:rPr>
        <w:t>Deaf</w:t>
      </w:r>
      <w:r>
        <w:rPr>
          <w:lang w:val="en-GB"/>
        </w:rPr>
        <w:t xml:space="preserve"> people. A shared use of </w:t>
      </w:r>
      <w:r w:rsidR="005F0CCB">
        <w:rPr>
          <w:lang w:val="en-GB"/>
        </w:rPr>
        <w:t>Deaf</w:t>
      </w:r>
      <w:r>
        <w:rPr>
          <w:lang w:val="en-GB"/>
        </w:rPr>
        <w:t xml:space="preserve"> culture and how it is used to cope in a hearing world informed the choice of questions. Simple questions and short but brief open questions regarding how they used other websites and what let them down.  The fact that </w:t>
      </w:r>
      <w:proofErr w:type="gramStart"/>
      <w:r>
        <w:rPr>
          <w:lang w:val="en-GB"/>
        </w:rPr>
        <w:t>myself</w:t>
      </w:r>
      <w:proofErr w:type="gramEnd"/>
      <w:r>
        <w:rPr>
          <w:lang w:val="en-GB"/>
        </w:rPr>
        <w:t xml:space="preserve"> and my </w:t>
      </w:r>
      <w:r w:rsidR="005F0CCB">
        <w:rPr>
          <w:lang w:val="en-GB"/>
        </w:rPr>
        <w:t>Deaf</w:t>
      </w:r>
      <w:r>
        <w:rPr>
          <w:lang w:val="en-GB"/>
        </w:rPr>
        <w:t xml:space="preserve"> friends have always downloaded films at home encouraged my use of this survey.  </w:t>
      </w:r>
      <w:r w:rsidR="005F0CCB">
        <w:rPr>
          <w:lang w:val="en-GB"/>
        </w:rPr>
        <w:t>Deaf</w:t>
      </w:r>
      <w:r>
        <w:rPr>
          <w:lang w:val="en-GB"/>
        </w:rPr>
        <w:t xml:space="preserve"> people rarely use the cinema and it is such a shame that they are excluded to a certain extent from such a social and exciting event. A film can completely change your mood and is a way for </w:t>
      </w:r>
      <w:r w:rsidR="005F0CCB">
        <w:rPr>
          <w:lang w:val="en-GB"/>
        </w:rPr>
        <w:t>Deaf</w:t>
      </w:r>
      <w:r>
        <w:rPr>
          <w:lang w:val="en-GB"/>
        </w:rPr>
        <w:t xml:space="preserve"> people to switch off and relax yet it is something many feel totally excluded from.  The survey below explains why this is a problem told </w:t>
      </w:r>
      <w:r w:rsidR="002268A9">
        <w:rPr>
          <w:lang w:val="en-GB"/>
        </w:rPr>
        <w:t>by</w:t>
      </w:r>
      <w:r w:rsidR="00B054F4">
        <w:rPr>
          <w:lang w:val="en-GB"/>
        </w:rPr>
        <w:t xml:space="preserve"> </w:t>
      </w:r>
      <w:r w:rsidR="005F0CCB">
        <w:rPr>
          <w:lang w:val="en-GB"/>
        </w:rPr>
        <w:t>Deaf</w:t>
      </w:r>
      <w:r>
        <w:rPr>
          <w:lang w:val="en-GB"/>
        </w:rPr>
        <w:t xml:space="preserve"> people who want and try to use the cinema.</w:t>
      </w:r>
    </w:p>
    <w:p w14:paraId="26F41CEE" w14:textId="51F3E6B9" w:rsidR="002268A9" w:rsidRDefault="002268A9" w:rsidP="00F00B35">
      <w:r>
        <w:t xml:space="preserve">The survey was </w:t>
      </w:r>
      <w:proofErr w:type="gramStart"/>
      <w:r>
        <w:t>successful,</w:t>
      </w:r>
      <w:proofErr w:type="gramEnd"/>
      <w:r>
        <w:t xml:space="preserve"> Survey monkey website was used to create this. It was a very useful tool to obtain </w:t>
      </w:r>
      <w:r w:rsidR="005F0CCB">
        <w:t>Deaf</w:t>
      </w:r>
      <w:r>
        <w:t xml:space="preserve"> people’s opinions. The questions were aimed specifically at </w:t>
      </w:r>
      <w:r w:rsidR="005F0CCB">
        <w:t>Deaf</w:t>
      </w:r>
      <w:r>
        <w:t xml:space="preserve"> people’s use of cinema. From these questions a pie chart diagram was created to display the findings.</w:t>
      </w:r>
    </w:p>
    <w:p w14:paraId="42CDB054" w14:textId="77777777" w:rsidR="00F76B08" w:rsidRDefault="002268A9" w:rsidP="00F76B08">
      <w:r>
        <w:t xml:space="preserve">Please see the results in the </w:t>
      </w:r>
      <w:r w:rsidR="00A53C5F">
        <w:t>Appendix</w:t>
      </w:r>
      <w:r w:rsidR="003D5143">
        <w:t xml:space="preserve"> F</w:t>
      </w:r>
      <w:r w:rsidR="00A53C5F">
        <w:t>.</w:t>
      </w:r>
    </w:p>
    <w:p w14:paraId="2889EDAA" w14:textId="67F260CD" w:rsidR="00A601D4" w:rsidRDefault="00A601D4" w:rsidP="00F76B08">
      <w:pPr>
        <w:pStyle w:val="Heading1"/>
      </w:pPr>
      <w:bookmarkStart w:id="94" w:name="_Toc512843589"/>
      <w:r>
        <w:lastRenderedPageBreak/>
        <w:t>Evaluation</w:t>
      </w:r>
      <w:bookmarkEnd w:id="94"/>
    </w:p>
    <w:p w14:paraId="2889EDAB" w14:textId="2F47FFB8" w:rsidR="00254CE5" w:rsidRDefault="00254CE5" w:rsidP="00254CE5">
      <w:pPr>
        <w:rPr>
          <w:lang w:val="en-GB"/>
        </w:rPr>
      </w:pPr>
      <w:r>
        <w:rPr>
          <w:lang w:val="en-GB"/>
        </w:rPr>
        <w:t xml:space="preserve">In evaluating my work a view of how it will be used by other </w:t>
      </w:r>
      <w:r w:rsidR="005F0CCB">
        <w:rPr>
          <w:lang w:val="en-GB"/>
        </w:rPr>
        <w:t>Deaf</w:t>
      </w:r>
      <w:r>
        <w:rPr>
          <w:lang w:val="en-GB"/>
        </w:rPr>
        <w:t xml:space="preserve"> people had to be taken into account at all times.  As stated earlier this may mean purposely making things simpler as this is </w:t>
      </w:r>
      <w:r w:rsidR="007068CA">
        <w:rPr>
          <w:lang w:val="en-GB"/>
        </w:rPr>
        <w:t xml:space="preserve">the audience </w:t>
      </w:r>
      <w:r w:rsidR="009D09AA">
        <w:rPr>
          <w:lang w:val="en-GB"/>
        </w:rPr>
        <w:t>the website is aimed at, a</w:t>
      </w:r>
      <w:r w:rsidR="00DA53C0">
        <w:rPr>
          <w:lang w:val="en-GB"/>
        </w:rPr>
        <w:t xml:space="preserve"> </w:t>
      </w:r>
      <w:r w:rsidR="005F0CCB">
        <w:rPr>
          <w:lang w:val="en-GB"/>
        </w:rPr>
        <w:t>Deaf</w:t>
      </w:r>
      <w:r>
        <w:rPr>
          <w:lang w:val="en-GB"/>
        </w:rPr>
        <w:t xml:space="preserve"> audience whose second language is </w:t>
      </w:r>
      <w:r w:rsidR="008C6382">
        <w:rPr>
          <w:lang w:val="en-GB"/>
        </w:rPr>
        <w:t xml:space="preserve">English </w:t>
      </w:r>
      <w:r>
        <w:rPr>
          <w:lang w:val="en-GB"/>
        </w:rPr>
        <w:t xml:space="preserve">rather than complicating things.  Simplicity of the language is paramount as is a clear and simple lay out that is visual rather than aural and </w:t>
      </w:r>
      <w:r w:rsidR="00ED5CF8">
        <w:rPr>
          <w:lang w:val="en-GB"/>
        </w:rPr>
        <w:t xml:space="preserve">totally </w:t>
      </w:r>
      <w:r w:rsidR="005F0CCB">
        <w:rPr>
          <w:lang w:val="en-GB"/>
        </w:rPr>
        <w:t>Deaf</w:t>
      </w:r>
      <w:r w:rsidR="008C6382">
        <w:rPr>
          <w:lang w:val="en-GB"/>
        </w:rPr>
        <w:t xml:space="preserve"> aware.</w:t>
      </w:r>
    </w:p>
    <w:p w14:paraId="2889EDAC" w14:textId="3893834D" w:rsidR="001C7197" w:rsidRDefault="001C7197" w:rsidP="00254CE5">
      <w:pPr>
        <w:rPr>
          <w:lang w:val="en-GB"/>
        </w:rPr>
      </w:pPr>
      <w:r>
        <w:rPr>
          <w:lang w:val="en-GB"/>
        </w:rPr>
        <w:t xml:space="preserve">The project was aimed at a </w:t>
      </w:r>
      <w:r w:rsidR="005F0CCB">
        <w:rPr>
          <w:lang w:val="en-GB"/>
        </w:rPr>
        <w:t>Deaf</w:t>
      </w:r>
      <w:r>
        <w:rPr>
          <w:lang w:val="en-GB"/>
        </w:rPr>
        <w:t xml:space="preserve"> audience</w:t>
      </w:r>
      <w:r w:rsidR="001E3598">
        <w:rPr>
          <w:lang w:val="en-GB"/>
        </w:rPr>
        <w:t xml:space="preserve"> to improve their enjoyment of cinema</w:t>
      </w:r>
      <w:r w:rsidR="006B2021">
        <w:rPr>
          <w:lang w:val="en-GB"/>
        </w:rPr>
        <w:t xml:space="preserve"> viewing</w:t>
      </w:r>
      <w:r>
        <w:rPr>
          <w:lang w:val="en-GB"/>
        </w:rPr>
        <w:t xml:space="preserve">. </w:t>
      </w:r>
      <w:r w:rsidR="00ED5CF8">
        <w:rPr>
          <w:lang w:val="en-GB"/>
        </w:rPr>
        <w:t xml:space="preserve">Please take into account that even though </w:t>
      </w:r>
      <w:r w:rsidR="005F0CCB">
        <w:rPr>
          <w:lang w:val="en-GB"/>
        </w:rPr>
        <w:t>Deaf</w:t>
      </w:r>
      <w:r w:rsidR="00ED5CF8">
        <w:rPr>
          <w:lang w:val="en-GB"/>
        </w:rPr>
        <w:t xml:space="preserve"> audience has definite overlaps in the hearing world they are a culture of their own making also. </w:t>
      </w:r>
      <w:r w:rsidR="005F0CCB">
        <w:rPr>
          <w:lang w:val="en-GB"/>
        </w:rPr>
        <w:t>Deaf</w:t>
      </w:r>
      <w:r w:rsidR="00ED5CF8">
        <w:rPr>
          <w:lang w:val="en-GB"/>
        </w:rPr>
        <w:t xml:space="preserve"> clubs and pubs exist where the only form of communication here is sign so that </w:t>
      </w:r>
      <w:r w:rsidR="005F0CCB">
        <w:rPr>
          <w:lang w:val="en-GB"/>
        </w:rPr>
        <w:t>Deaf</w:t>
      </w:r>
      <w:r w:rsidR="00ED5CF8">
        <w:rPr>
          <w:lang w:val="en-GB"/>
        </w:rPr>
        <w:t xml:space="preserve"> people can relax and network in their own language.  They are a great experience</w:t>
      </w:r>
      <w:r w:rsidR="00B86015">
        <w:rPr>
          <w:lang w:val="en-GB"/>
        </w:rPr>
        <w:t xml:space="preserve"> for a hearing person to visit </w:t>
      </w:r>
      <w:r w:rsidR="00ED5CF8">
        <w:rPr>
          <w:lang w:val="en-GB"/>
        </w:rPr>
        <w:t xml:space="preserve">and see how it feels to not understand what everyone is communicating about! </w:t>
      </w:r>
      <w:r w:rsidR="00B86015">
        <w:rPr>
          <w:lang w:val="en-GB"/>
        </w:rPr>
        <w:t xml:space="preserve">Here lots of ideas around new technology or useful websites are spoken about and ideas exchanged.  Therefore my surveys and website must be adjusted to appeal more to </w:t>
      </w:r>
      <w:r w:rsidR="005F0CCB">
        <w:rPr>
          <w:lang w:val="en-GB"/>
        </w:rPr>
        <w:t>Deaf</w:t>
      </w:r>
      <w:r w:rsidR="00B86015">
        <w:rPr>
          <w:lang w:val="en-GB"/>
        </w:rPr>
        <w:t xml:space="preserve"> people. This was at the forefront of my thinking from start to finish in the design process of the proposed website.</w:t>
      </w:r>
    </w:p>
    <w:p w14:paraId="2889EDAD" w14:textId="0D46F6E8" w:rsidR="006B2021" w:rsidRPr="00AE4606" w:rsidRDefault="006B2021" w:rsidP="00254CE5">
      <w:pPr>
        <w:rPr>
          <w:lang w:val="en-GB"/>
        </w:rPr>
      </w:pPr>
      <w:r>
        <w:rPr>
          <w:lang w:val="en-GB"/>
        </w:rPr>
        <w:t xml:space="preserve">The aim was for the listings to be totally accurate.  This was successful although there was not enough time to include events for example. Here for future work there will be events linked to </w:t>
      </w:r>
      <w:r w:rsidR="005F0CCB">
        <w:rPr>
          <w:lang w:val="en-GB"/>
        </w:rPr>
        <w:t>Deaf</w:t>
      </w:r>
      <w:r>
        <w:rPr>
          <w:lang w:val="en-GB"/>
        </w:rPr>
        <w:t xml:space="preserve"> clubs</w:t>
      </w:r>
      <w:r w:rsidR="00340384">
        <w:rPr>
          <w:lang w:val="en-GB"/>
        </w:rPr>
        <w:t xml:space="preserve">, activity events and social gatherings.  </w:t>
      </w:r>
      <w:proofErr w:type="gramStart"/>
      <w:r w:rsidR="00340384">
        <w:rPr>
          <w:lang w:val="en-GB"/>
        </w:rPr>
        <w:t>The widening of areas to be covered to include outside of London or even national listings.</w:t>
      </w:r>
      <w:proofErr w:type="gramEnd"/>
      <w:r w:rsidR="00340384">
        <w:rPr>
          <w:lang w:val="en-GB"/>
        </w:rPr>
        <w:t xml:space="preserve">  The </w:t>
      </w:r>
      <w:r w:rsidR="005F0CCB">
        <w:rPr>
          <w:lang w:val="en-GB"/>
        </w:rPr>
        <w:t>Deaf</w:t>
      </w:r>
      <w:r w:rsidR="00340384">
        <w:rPr>
          <w:lang w:val="en-GB"/>
        </w:rPr>
        <w:t xml:space="preserve"> service part makes it easier for access to book interpreters as </w:t>
      </w:r>
      <w:r w:rsidR="005F0CCB">
        <w:rPr>
          <w:lang w:val="en-GB"/>
        </w:rPr>
        <w:t>Deaf</w:t>
      </w:r>
      <w:r w:rsidR="00340384">
        <w:rPr>
          <w:lang w:val="en-GB"/>
        </w:rPr>
        <w:t xml:space="preserve"> people do not use the phone.  The proposed website is user friendly and most importantly quick.  </w:t>
      </w:r>
      <w:r w:rsidR="002A0570" w:rsidRPr="00AE4606">
        <w:rPr>
          <w:lang w:val="en-GB"/>
        </w:rPr>
        <w:t xml:space="preserve">There are </w:t>
      </w:r>
      <w:r w:rsidR="00484687" w:rsidRPr="00AE4606">
        <w:rPr>
          <w:lang w:val="en-GB"/>
        </w:rPr>
        <w:t>some successful and unsuccessful features here.</w:t>
      </w:r>
    </w:p>
    <w:p w14:paraId="17ACD21F" w14:textId="035A042E" w:rsidR="004A5BA2" w:rsidRPr="00AE4606" w:rsidRDefault="004A5BA2" w:rsidP="00254CE5">
      <w:pPr>
        <w:rPr>
          <w:lang w:val="en-GB"/>
        </w:rPr>
      </w:pPr>
      <w:r w:rsidRPr="00AE4606">
        <w:rPr>
          <w:lang w:val="en-GB"/>
        </w:rPr>
        <w:t xml:space="preserve">The successful features are: </w:t>
      </w:r>
      <w:r w:rsidR="004C0139" w:rsidRPr="00AE4606">
        <w:rPr>
          <w:lang w:val="en-GB"/>
        </w:rPr>
        <w:t>-</w:t>
      </w:r>
    </w:p>
    <w:p w14:paraId="18E766CD" w14:textId="4566B2A9" w:rsidR="006F77DC" w:rsidRPr="00AE4606" w:rsidRDefault="006F77DC" w:rsidP="004C0139">
      <w:pPr>
        <w:pStyle w:val="BulletedList"/>
      </w:pPr>
      <w:r w:rsidRPr="00AE4606">
        <w:t>Background images: -</w:t>
      </w:r>
      <w:r w:rsidR="000D1AA3" w:rsidRPr="00AE4606">
        <w:t xml:space="preserve"> </w:t>
      </w:r>
      <w:r w:rsidR="001A6A75" w:rsidRPr="00AE4606">
        <w:t xml:space="preserve">four </w:t>
      </w:r>
      <w:r w:rsidR="000D1AA3" w:rsidRPr="00AE4606">
        <w:t>images</w:t>
      </w:r>
      <w:r w:rsidR="002A0570" w:rsidRPr="00AE4606">
        <w:t xml:space="preserve"> used</w:t>
      </w:r>
      <w:r w:rsidR="000D1AA3" w:rsidRPr="00AE4606">
        <w:t xml:space="preserve"> for background in each page such as</w:t>
      </w:r>
      <w:r w:rsidR="002A0570" w:rsidRPr="00AE4606">
        <w:t xml:space="preserve"> </w:t>
      </w:r>
      <w:r w:rsidR="00AE4606" w:rsidRPr="00AE4606">
        <w:t>the homepage</w:t>
      </w:r>
      <w:r w:rsidR="000D1AA3" w:rsidRPr="00AE4606">
        <w:t xml:space="preserve">, Subtitled Cinema page, Deaf Service page </w:t>
      </w:r>
      <w:r w:rsidR="001A6A75" w:rsidRPr="00AE4606">
        <w:t>and Con</w:t>
      </w:r>
      <w:r w:rsidR="002A0570" w:rsidRPr="00AE4606">
        <w:t>tact Us page. These images will move when on</w:t>
      </w:r>
      <w:r w:rsidR="001A6A75" w:rsidRPr="00AE4606">
        <w:t xml:space="preserve"> scrolling. </w:t>
      </w:r>
      <w:r w:rsidRPr="00AE4606">
        <w:t xml:space="preserve"> </w:t>
      </w:r>
    </w:p>
    <w:p w14:paraId="6BA49964" w14:textId="4BB75736" w:rsidR="00F7083A" w:rsidRPr="00AE4606" w:rsidRDefault="00F7083A" w:rsidP="006F77DC">
      <w:pPr>
        <w:pStyle w:val="BulletedList"/>
      </w:pPr>
      <w:r w:rsidRPr="00AE4606">
        <w:t>Images</w:t>
      </w:r>
      <w:r w:rsidR="006F77DC" w:rsidRPr="00AE4606">
        <w:t xml:space="preserve">: </w:t>
      </w:r>
      <w:r w:rsidR="002A0570" w:rsidRPr="00AE4606">
        <w:t xml:space="preserve">- There </w:t>
      </w:r>
      <w:r w:rsidR="00D3574A" w:rsidRPr="00AE4606">
        <w:t>eight images</w:t>
      </w:r>
      <w:r w:rsidR="002A0570" w:rsidRPr="00AE4606">
        <w:t xml:space="preserve"> used</w:t>
      </w:r>
      <w:r w:rsidR="00D3574A" w:rsidRPr="00AE4606">
        <w:t xml:space="preserve"> of movies in Subtitled Cinema page. People can click </w:t>
      </w:r>
      <w:r w:rsidR="004C60A1" w:rsidRPr="00AE4606">
        <w:t xml:space="preserve">and view the images when it </w:t>
      </w:r>
      <w:r w:rsidR="00E569FB" w:rsidRPr="00AE4606">
        <w:t xml:space="preserve">appears. </w:t>
      </w:r>
      <w:r w:rsidR="004C60A1" w:rsidRPr="00AE4606">
        <w:t xml:space="preserve"> </w:t>
      </w:r>
    </w:p>
    <w:p w14:paraId="7DC85187" w14:textId="5D480BBB" w:rsidR="004A5BA2" w:rsidRPr="00AE4606" w:rsidRDefault="004A5BA2" w:rsidP="004C0139">
      <w:pPr>
        <w:pStyle w:val="BulletedList"/>
      </w:pPr>
      <w:r w:rsidRPr="00AE4606">
        <w:t>Map</w:t>
      </w:r>
      <w:r w:rsidR="001A6A75" w:rsidRPr="00AE4606">
        <w:t>: -</w:t>
      </w:r>
      <w:r w:rsidR="00B237C6" w:rsidRPr="00AE4606">
        <w:t xml:space="preserve"> Google Map</w:t>
      </w:r>
      <w:r w:rsidR="002A0570" w:rsidRPr="00AE4606">
        <w:t>s</w:t>
      </w:r>
      <w:r w:rsidR="00B237C6" w:rsidRPr="00AE4606">
        <w:t xml:space="preserve"> was used in the Contact Us </w:t>
      </w:r>
      <w:r w:rsidR="002A0570" w:rsidRPr="00AE4606">
        <w:t>page-</w:t>
      </w:r>
      <w:r w:rsidR="003133E7" w:rsidRPr="00AE4606">
        <w:t xml:space="preserve"> it uses</w:t>
      </w:r>
      <w:r w:rsidR="00B237C6" w:rsidRPr="00AE4606">
        <w:t xml:space="preserve"> UEL, University of East London that shows people where we are. </w:t>
      </w:r>
    </w:p>
    <w:p w14:paraId="0AC0360E" w14:textId="07A2FC7F" w:rsidR="004C0139" w:rsidRPr="00AE4606" w:rsidRDefault="004C0139" w:rsidP="004C0139">
      <w:pPr>
        <w:pStyle w:val="BulletedList"/>
      </w:pPr>
      <w:r w:rsidRPr="00AE4606">
        <w:t>Social network icons</w:t>
      </w:r>
      <w:r w:rsidR="002A0570" w:rsidRPr="00AE4606">
        <w:t>: - F</w:t>
      </w:r>
      <w:r w:rsidR="003133E7" w:rsidRPr="00AE4606">
        <w:t xml:space="preserve">our social network icons in the footer. They </w:t>
      </w:r>
      <w:r w:rsidR="00CA57A3" w:rsidRPr="00AE4606">
        <w:t>are used</w:t>
      </w:r>
      <w:r w:rsidR="003133E7" w:rsidRPr="00AE4606">
        <w:t xml:space="preserve"> to link UEL </w:t>
      </w:r>
      <w:r w:rsidR="002A0570" w:rsidRPr="00AE4606">
        <w:t xml:space="preserve">to </w:t>
      </w:r>
      <w:r w:rsidR="003133E7" w:rsidRPr="00AE4606">
        <w:t>social network</w:t>
      </w:r>
      <w:r w:rsidR="002A0570" w:rsidRPr="00AE4606">
        <w:t>s</w:t>
      </w:r>
      <w:r w:rsidR="003133E7" w:rsidRPr="00AE4606">
        <w:t xml:space="preserve">. </w:t>
      </w:r>
    </w:p>
    <w:p w14:paraId="144D5BEE" w14:textId="5DD27428" w:rsidR="004C0139" w:rsidRPr="00AE4606" w:rsidRDefault="004C0139" w:rsidP="004C0139">
      <w:pPr>
        <w:pStyle w:val="BulletedList"/>
        <w:numPr>
          <w:ilvl w:val="0"/>
          <w:numId w:val="0"/>
        </w:numPr>
      </w:pPr>
      <w:r w:rsidRPr="00AE4606">
        <w:t xml:space="preserve">The unsuccessful </w:t>
      </w:r>
      <w:r w:rsidR="00974301" w:rsidRPr="00AE4606">
        <w:t>feature is</w:t>
      </w:r>
      <w:r w:rsidRPr="00AE4606">
        <w:t>: -</w:t>
      </w:r>
    </w:p>
    <w:p w14:paraId="123F7542" w14:textId="39C01B35" w:rsidR="004C0139" w:rsidRPr="00AE4606" w:rsidRDefault="00D67500" w:rsidP="001F1A1C">
      <w:pPr>
        <w:pStyle w:val="BulletedList"/>
      </w:pPr>
      <w:r w:rsidRPr="00AE4606">
        <w:t>Database (</w:t>
      </w:r>
      <w:r w:rsidR="00CA57A3" w:rsidRPr="00AE4606">
        <w:t xml:space="preserve">the </w:t>
      </w:r>
      <w:r w:rsidRPr="00AE4606">
        <w:t>forms</w:t>
      </w:r>
      <w:r w:rsidR="00974301" w:rsidRPr="00AE4606">
        <w:t xml:space="preserve"> </w:t>
      </w:r>
      <w:r w:rsidR="004C0139" w:rsidRPr="00AE4606">
        <w:t xml:space="preserve">in </w:t>
      </w:r>
      <w:r w:rsidR="00974301" w:rsidRPr="00AE4606">
        <w:t>Deaf Service and Contact us)</w:t>
      </w:r>
      <w:r w:rsidR="00340617" w:rsidRPr="00AE4606">
        <w:t>: -</w:t>
      </w:r>
      <w:r w:rsidR="0044324F" w:rsidRPr="00AE4606">
        <w:t xml:space="preserve"> Database was not used in</w:t>
      </w:r>
      <w:r w:rsidR="00CA57A3" w:rsidRPr="00AE4606">
        <w:t xml:space="preserve"> the</w:t>
      </w:r>
      <w:r w:rsidR="0044324F" w:rsidRPr="00AE4606">
        <w:t xml:space="preserve"> S</w:t>
      </w:r>
      <w:r w:rsidR="00E569FB" w:rsidRPr="00AE4606">
        <w:t>CNDS w</w:t>
      </w:r>
      <w:r w:rsidR="0044324F" w:rsidRPr="00AE4606">
        <w:t xml:space="preserve">ebsite </w:t>
      </w:r>
      <w:r w:rsidR="00CA57A3" w:rsidRPr="00AE4606">
        <w:t xml:space="preserve">because it had </w:t>
      </w:r>
      <w:r w:rsidR="00484687" w:rsidRPr="00AE4606">
        <w:t xml:space="preserve">some </w:t>
      </w:r>
      <w:r w:rsidRPr="00AE4606">
        <w:t>issues</w:t>
      </w:r>
      <w:r w:rsidR="00CA57A3" w:rsidRPr="00AE4606">
        <w:t>-D</w:t>
      </w:r>
      <w:r w:rsidR="00484687" w:rsidRPr="00AE4606">
        <w:t xml:space="preserve">ecided to remove the codes </w:t>
      </w:r>
      <w:r w:rsidR="00CA57A3" w:rsidRPr="00AE4606">
        <w:t>because it could confuse</w:t>
      </w:r>
      <w:r w:rsidR="005815C8" w:rsidRPr="00AE4606">
        <w:t xml:space="preserve"> the website.</w:t>
      </w:r>
      <w:r w:rsidR="00644DDC" w:rsidRPr="00AE4606">
        <w:t xml:space="preserve"> In the future</w:t>
      </w:r>
      <w:r w:rsidR="00CC10F0" w:rsidRPr="00AE4606">
        <w:t xml:space="preserve"> or after</w:t>
      </w:r>
      <w:r w:rsidR="00CA57A3" w:rsidRPr="00AE4606">
        <w:t xml:space="preserve"> the</w:t>
      </w:r>
      <w:r w:rsidR="00CC10F0" w:rsidRPr="00AE4606">
        <w:t xml:space="preserve"> </w:t>
      </w:r>
      <w:r w:rsidR="001F1A1C" w:rsidRPr="00AE4606">
        <w:t>demonstration</w:t>
      </w:r>
      <w:r w:rsidR="00CA57A3" w:rsidRPr="00AE4606">
        <w:t>, hopefully there will be time</w:t>
      </w:r>
      <w:r w:rsidR="00644DDC" w:rsidRPr="00AE4606">
        <w:t xml:space="preserve"> to add the database. </w:t>
      </w:r>
      <w:r w:rsidR="005815C8" w:rsidRPr="00AE4606">
        <w:t xml:space="preserve"> </w:t>
      </w:r>
    </w:p>
    <w:p w14:paraId="2889EDAE" w14:textId="3BCC3CC7" w:rsidR="00A55854" w:rsidRDefault="00340384" w:rsidP="00254CE5">
      <w:pPr>
        <w:rPr>
          <w:lang w:val="en-GB"/>
        </w:rPr>
      </w:pPr>
      <w:r>
        <w:rPr>
          <w:lang w:val="en-GB"/>
        </w:rPr>
        <w:t>The proposed website combines two services in</w:t>
      </w:r>
      <w:r w:rsidR="008421E5">
        <w:rPr>
          <w:lang w:val="en-GB"/>
        </w:rPr>
        <w:t xml:space="preserve"> </w:t>
      </w:r>
      <w:r>
        <w:rPr>
          <w:lang w:val="en-GB"/>
        </w:rPr>
        <w:t xml:space="preserve">one, a film subtitled listing service and a service to book interpreters </w:t>
      </w:r>
      <w:r w:rsidR="00DD72BF">
        <w:rPr>
          <w:lang w:val="en-GB"/>
        </w:rPr>
        <w:t>which is quick</w:t>
      </w:r>
      <w:r w:rsidR="008421E5">
        <w:rPr>
          <w:lang w:val="en-GB"/>
        </w:rPr>
        <w:t xml:space="preserve">, easy and </w:t>
      </w:r>
      <w:r w:rsidR="00467302">
        <w:rPr>
          <w:lang w:val="en-GB"/>
        </w:rPr>
        <w:t>accessible,</w:t>
      </w:r>
      <w:r w:rsidR="008421E5">
        <w:rPr>
          <w:lang w:val="en-GB"/>
        </w:rPr>
        <w:t xml:space="preserve"> this then gives people direct access to what they need.  There is no need to use phones or to ask a family member or interpreter to call for them. The am</w:t>
      </w:r>
      <w:r w:rsidR="00DD72BF">
        <w:rPr>
          <w:lang w:val="en-GB"/>
        </w:rPr>
        <w:t>ount of information provided on</w:t>
      </w:r>
      <w:r w:rsidR="008421E5">
        <w:rPr>
          <w:lang w:val="en-GB"/>
        </w:rPr>
        <w:t xml:space="preserve"> my website is relevant and to the point. In this evaluation of other websites there was too much information on there. The websites were trying to do too much and involved compl</w:t>
      </w:r>
      <w:r w:rsidR="00DD72BF">
        <w:rPr>
          <w:lang w:val="en-GB"/>
        </w:rPr>
        <w:t xml:space="preserve">icated </w:t>
      </w:r>
      <w:r w:rsidR="00467302">
        <w:rPr>
          <w:lang w:val="en-GB"/>
        </w:rPr>
        <w:t>English</w:t>
      </w:r>
      <w:r w:rsidR="008421E5">
        <w:rPr>
          <w:lang w:val="en-GB"/>
        </w:rPr>
        <w:t xml:space="preserve"> language a</w:t>
      </w:r>
      <w:r w:rsidR="00DD72BF">
        <w:rPr>
          <w:lang w:val="en-GB"/>
        </w:rPr>
        <w:t xml:space="preserve">nd linguistics which would put </w:t>
      </w:r>
      <w:r w:rsidR="005F0CCB">
        <w:rPr>
          <w:lang w:val="en-GB"/>
        </w:rPr>
        <w:t>Deaf</w:t>
      </w:r>
      <w:r w:rsidR="008421E5">
        <w:rPr>
          <w:lang w:val="en-GB"/>
        </w:rPr>
        <w:t xml:space="preserve"> people</w:t>
      </w:r>
      <w:r w:rsidR="00C74CF9">
        <w:rPr>
          <w:lang w:val="en-GB"/>
        </w:rPr>
        <w:t xml:space="preserve"> off. </w:t>
      </w:r>
    </w:p>
    <w:p w14:paraId="2889EDAF" w14:textId="5C6832B6" w:rsidR="00A55854" w:rsidRPr="00C74CF9" w:rsidRDefault="00A55854" w:rsidP="00C74CF9">
      <w:pPr>
        <w:pStyle w:val="Heading2"/>
      </w:pPr>
      <w:bookmarkStart w:id="95" w:name="_Toc512843590"/>
      <w:r w:rsidRPr="00C74CF9">
        <w:lastRenderedPageBreak/>
        <w:t>P</w:t>
      </w:r>
      <w:r w:rsidR="00BD1B94">
        <w:t>roblem</w:t>
      </w:r>
      <w:bookmarkEnd w:id="95"/>
    </w:p>
    <w:p w14:paraId="2889EDB0" w14:textId="77777777" w:rsidR="00DD72BF" w:rsidRDefault="00DE7D25" w:rsidP="00254CE5">
      <w:pPr>
        <w:rPr>
          <w:lang w:val="en-GB"/>
        </w:rPr>
      </w:pPr>
      <w:r>
        <w:rPr>
          <w:lang w:val="en-GB"/>
        </w:rPr>
        <w:t>As the</w:t>
      </w:r>
      <w:r w:rsidR="00DD72BF" w:rsidRPr="00DD72BF">
        <w:rPr>
          <w:lang w:val="en-GB"/>
        </w:rPr>
        <w:t xml:space="preserve"> proposed we</w:t>
      </w:r>
      <w:r w:rsidR="00DD72BF">
        <w:rPr>
          <w:lang w:val="en-GB"/>
        </w:rPr>
        <w:t xml:space="preserve">bsite </w:t>
      </w:r>
      <w:r w:rsidR="00467302">
        <w:rPr>
          <w:lang w:val="en-GB"/>
        </w:rPr>
        <w:t>developed</w:t>
      </w:r>
      <w:r w:rsidR="00DD72BF">
        <w:rPr>
          <w:lang w:val="en-GB"/>
        </w:rPr>
        <w:t xml:space="preserve"> there was a glitch which lasted a couple of days where resolving it was taking huge amounts of time.  Google research was used to fix problems and also problems around not having the correct passwords or keys.  The contacts page needed </w:t>
      </w:r>
      <w:r w:rsidR="00467302">
        <w:rPr>
          <w:lang w:val="en-GB"/>
        </w:rPr>
        <w:t>the</w:t>
      </w:r>
      <w:r w:rsidR="00DD72BF">
        <w:rPr>
          <w:lang w:val="en-GB"/>
        </w:rPr>
        <w:t xml:space="preserve"> correct API </w:t>
      </w:r>
      <w:r w:rsidR="00467302">
        <w:rPr>
          <w:lang w:val="en-GB"/>
        </w:rPr>
        <w:t>key.</w:t>
      </w:r>
      <w:r w:rsidR="00DD72BF">
        <w:rPr>
          <w:lang w:val="en-GB"/>
        </w:rPr>
        <w:t xml:space="preserve">  </w:t>
      </w:r>
      <w:r w:rsidR="00467302">
        <w:rPr>
          <w:lang w:val="en-GB"/>
        </w:rPr>
        <w:t>Other</w:t>
      </w:r>
      <w:r w:rsidR="00DD72BF">
        <w:rPr>
          <w:lang w:val="en-GB"/>
        </w:rPr>
        <w:t xml:space="preserve"> problems arose around the login p</w:t>
      </w:r>
      <w:r>
        <w:rPr>
          <w:lang w:val="en-GB"/>
        </w:rPr>
        <w:t xml:space="preserve">age- google maps, java script and </w:t>
      </w:r>
      <w:r w:rsidR="00DD72BF">
        <w:rPr>
          <w:lang w:val="en-GB"/>
        </w:rPr>
        <w:t>API</w:t>
      </w:r>
      <w:r w:rsidR="00B94C64">
        <w:rPr>
          <w:lang w:val="en-GB"/>
        </w:rPr>
        <w:t>.  I use</w:t>
      </w:r>
      <w:r w:rsidR="00FA1434">
        <w:rPr>
          <w:lang w:val="en-GB"/>
        </w:rPr>
        <w:t>d the customising tool with map</w:t>
      </w:r>
      <w:r w:rsidR="00B94C64">
        <w:rPr>
          <w:lang w:val="en-GB"/>
        </w:rPr>
        <w:t xml:space="preserve">s to customise content and imagery for display on the website and mobile devices.  It featured four basic map </w:t>
      </w:r>
      <w:r w:rsidR="00467302">
        <w:rPr>
          <w:lang w:val="en-GB"/>
        </w:rPr>
        <w:t>types,</w:t>
      </w:r>
      <w:r w:rsidR="00B94C64">
        <w:rPr>
          <w:lang w:val="en-GB"/>
        </w:rPr>
        <w:t xml:space="preserve"> </w:t>
      </w:r>
      <w:r w:rsidR="00467302">
        <w:rPr>
          <w:lang w:val="en-GB"/>
        </w:rPr>
        <w:t>road, satellite,</w:t>
      </w:r>
      <w:r w:rsidR="00B94C64">
        <w:rPr>
          <w:lang w:val="en-GB"/>
        </w:rPr>
        <w:t xml:space="preserve"> hybrid and terrain which can be modified using layers and styles, controls and events and various services and libraries.  </w:t>
      </w:r>
    </w:p>
    <w:p w14:paraId="255FB298" w14:textId="76140B52" w:rsidR="00BD1B94" w:rsidRDefault="00B94C64" w:rsidP="00254CE5">
      <w:pPr>
        <w:rPr>
          <w:lang w:val="en-GB"/>
        </w:rPr>
      </w:pPr>
      <w:r>
        <w:rPr>
          <w:lang w:val="en-GB"/>
        </w:rPr>
        <w:t xml:space="preserve">Background </w:t>
      </w:r>
      <w:r w:rsidR="00467302">
        <w:rPr>
          <w:lang w:val="en-GB"/>
        </w:rPr>
        <w:t>pictures</w:t>
      </w:r>
      <w:r>
        <w:rPr>
          <w:lang w:val="en-GB"/>
        </w:rPr>
        <w:t xml:space="preserve"> would not move which I discovered was due to the wrong copying of code. On discovery of </w:t>
      </w:r>
      <w:r w:rsidR="00DE7D25">
        <w:rPr>
          <w:lang w:val="en-GB"/>
        </w:rPr>
        <w:t>the fore</w:t>
      </w:r>
      <w:r w:rsidR="00FA1434">
        <w:rPr>
          <w:lang w:val="en-GB"/>
        </w:rPr>
        <w:t xml:space="preserve"> </w:t>
      </w:r>
      <w:r>
        <w:rPr>
          <w:lang w:val="en-GB"/>
        </w:rPr>
        <w:t>mentioned mistake it finally moved. Mistakes also came to the fore in pictures regarding JPEG.  This was due to moving it to the wrong fil</w:t>
      </w:r>
      <w:r w:rsidR="00D67500">
        <w:rPr>
          <w:lang w:val="en-GB"/>
        </w:rPr>
        <w:t xml:space="preserve">e which was finally resolved.  </w:t>
      </w:r>
    </w:p>
    <w:p w14:paraId="2889EDB3" w14:textId="4CA51A56" w:rsidR="005F05C2" w:rsidRDefault="00B94C64" w:rsidP="00254CE5">
      <w:pPr>
        <w:rPr>
          <w:lang w:val="en-GB"/>
        </w:rPr>
      </w:pPr>
      <w:r>
        <w:rPr>
          <w:lang w:val="en-GB"/>
        </w:rPr>
        <w:t>All buttons work succe</w:t>
      </w:r>
      <w:r w:rsidR="00DE7D25">
        <w:rPr>
          <w:lang w:val="en-GB"/>
        </w:rPr>
        <w:t>ssfully and 80% of the aim</w:t>
      </w:r>
      <w:r>
        <w:rPr>
          <w:lang w:val="en-GB"/>
        </w:rPr>
        <w:t xml:space="preserve"> to achieve in </w:t>
      </w:r>
      <w:r w:rsidR="00DE7D25">
        <w:rPr>
          <w:lang w:val="en-GB"/>
        </w:rPr>
        <w:t xml:space="preserve">the </w:t>
      </w:r>
      <w:r>
        <w:rPr>
          <w:lang w:val="en-GB"/>
        </w:rPr>
        <w:t>initial plan has been achieve</w:t>
      </w:r>
      <w:r w:rsidR="00467302">
        <w:rPr>
          <w:lang w:val="en-GB"/>
        </w:rPr>
        <w:t>d</w:t>
      </w:r>
      <w:r w:rsidR="000C1CCD">
        <w:rPr>
          <w:lang w:val="en-GB"/>
        </w:rPr>
        <w:t xml:space="preserve">.  Overall the </w:t>
      </w:r>
      <w:r w:rsidR="00DE7D25">
        <w:rPr>
          <w:lang w:val="en-GB"/>
        </w:rPr>
        <w:t>results match the</w:t>
      </w:r>
      <w:r w:rsidR="00467302">
        <w:rPr>
          <w:lang w:val="en-GB"/>
        </w:rPr>
        <w:t xml:space="preserve"> interim </w:t>
      </w:r>
      <w:r w:rsidR="00BD1B94">
        <w:rPr>
          <w:lang w:val="en-GB"/>
        </w:rPr>
        <w:t>report;</w:t>
      </w:r>
      <w:r w:rsidR="00467302">
        <w:rPr>
          <w:lang w:val="en-GB"/>
        </w:rPr>
        <w:t xml:space="preserve"> also the aim of my implementation has been achieved. These include working buttons, background pictures complete and moving, images moving downwards when clicked on, when a film is chosen and clicked on the information a</w:t>
      </w:r>
      <w:r w:rsidR="005F05C2">
        <w:rPr>
          <w:lang w:val="en-GB"/>
        </w:rPr>
        <w:t>ppears, maps are working well and the</w:t>
      </w:r>
      <w:r w:rsidR="00467302">
        <w:rPr>
          <w:lang w:val="en-GB"/>
        </w:rPr>
        <w:t xml:space="preserve"> links for soc</w:t>
      </w:r>
      <w:r w:rsidR="005F05C2">
        <w:rPr>
          <w:lang w:val="en-GB"/>
        </w:rPr>
        <w:t>ial media are all working correctly. The</w:t>
      </w:r>
      <w:r w:rsidR="00467302">
        <w:rPr>
          <w:lang w:val="en-GB"/>
        </w:rPr>
        <w:t xml:space="preserve"> forms linking to </w:t>
      </w:r>
      <w:r w:rsidR="005F05C2">
        <w:rPr>
          <w:lang w:val="en-GB"/>
        </w:rPr>
        <w:t xml:space="preserve">the </w:t>
      </w:r>
      <w:r w:rsidR="00467302">
        <w:rPr>
          <w:lang w:val="en-GB"/>
        </w:rPr>
        <w:t>database</w:t>
      </w:r>
      <w:r w:rsidR="005F05C2">
        <w:rPr>
          <w:lang w:val="en-GB"/>
        </w:rPr>
        <w:t xml:space="preserve"> have had some technical issues but they should be working before the demonstration </w:t>
      </w:r>
      <w:r w:rsidR="00FA1434">
        <w:rPr>
          <w:lang w:val="en-GB"/>
        </w:rPr>
        <w:t>day. Templates</w:t>
      </w:r>
      <w:r w:rsidR="005F05C2">
        <w:rPr>
          <w:lang w:val="en-GB"/>
        </w:rPr>
        <w:t>, wire frame</w:t>
      </w:r>
      <w:r w:rsidR="005E5096">
        <w:rPr>
          <w:lang w:val="en-GB"/>
        </w:rPr>
        <w:t xml:space="preserve">, font awesome and Bracket were used in the creation of this website. On my original project plan the aim was to include </w:t>
      </w:r>
      <w:r w:rsidR="005F0CCB">
        <w:rPr>
          <w:lang w:val="en-GB"/>
        </w:rPr>
        <w:t>Deaf</w:t>
      </w:r>
      <w:r w:rsidR="005E5096">
        <w:rPr>
          <w:lang w:val="en-GB"/>
        </w:rPr>
        <w:t xml:space="preserve"> events, this has not been achieved due to time constraints but will be added in the future</w:t>
      </w:r>
      <w:r w:rsidR="00FA1434">
        <w:rPr>
          <w:lang w:val="en-GB"/>
        </w:rPr>
        <w:t xml:space="preserve">. </w:t>
      </w:r>
    </w:p>
    <w:p w14:paraId="2889EDB4" w14:textId="43FB0212" w:rsidR="001011E3" w:rsidRDefault="001011E3" w:rsidP="00254CE5">
      <w:pPr>
        <w:rPr>
          <w:lang w:val="en-GB"/>
        </w:rPr>
      </w:pPr>
      <w:r>
        <w:rPr>
          <w:lang w:val="en-GB"/>
        </w:rPr>
        <w:t xml:space="preserve">This website was tested out on some of my </w:t>
      </w:r>
      <w:r w:rsidR="005F0CCB">
        <w:rPr>
          <w:lang w:val="en-GB"/>
        </w:rPr>
        <w:t>Deaf</w:t>
      </w:r>
      <w:r>
        <w:rPr>
          <w:lang w:val="en-GB"/>
        </w:rPr>
        <w:t xml:space="preserve"> friends and the users found this website easy to access compared to other websites they had previously used, they liked the fact that it was two services in one. Booking an interpreter function they found easier than usual as</w:t>
      </w:r>
      <w:r w:rsidR="00483591">
        <w:rPr>
          <w:lang w:val="en-GB"/>
        </w:rPr>
        <w:t xml:space="preserve"> it provides a simple form with a direct link to an agency, rather than using the phone or asking family or friends to assist them</w:t>
      </w:r>
      <w:r>
        <w:rPr>
          <w:lang w:val="en-GB"/>
        </w:rPr>
        <w:t xml:space="preserve"> and also</w:t>
      </w:r>
      <w:r w:rsidR="00483591">
        <w:rPr>
          <w:lang w:val="en-GB"/>
        </w:rPr>
        <w:t xml:space="preserve"> they</w:t>
      </w:r>
      <w:r>
        <w:rPr>
          <w:lang w:val="en-GB"/>
        </w:rPr>
        <w:t xml:space="preserve"> really liked the subtitled film service. </w:t>
      </w:r>
      <w:r w:rsidR="005F0CCB">
        <w:rPr>
          <w:lang w:val="en-GB"/>
        </w:rPr>
        <w:t>Deaf</w:t>
      </w:r>
      <w:r w:rsidR="00483591">
        <w:rPr>
          <w:lang w:val="en-GB"/>
        </w:rPr>
        <w:t xml:space="preserve"> people prefer to use facetime or webcam with regards to communication as it is visual, this is a function that is an aim for future development.</w:t>
      </w:r>
    </w:p>
    <w:p w14:paraId="2889EDC6" w14:textId="207C11F1" w:rsidR="00A55854" w:rsidRPr="00254CE5" w:rsidRDefault="00483591" w:rsidP="00254CE5">
      <w:pPr>
        <w:rPr>
          <w:lang w:val="en-GB"/>
        </w:rPr>
      </w:pPr>
      <w:r>
        <w:rPr>
          <w:lang w:val="en-GB"/>
        </w:rPr>
        <w:t xml:space="preserve">Research into other similar websites proved to show a need for the </w:t>
      </w:r>
      <w:r w:rsidR="001B785D">
        <w:rPr>
          <w:lang w:val="en-GB"/>
        </w:rPr>
        <w:t xml:space="preserve">proposed website. The only similar websites that were found also included a lot of other information regarding </w:t>
      </w:r>
      <w:r w:rsidR="005F0CCB">
        <w:rPr>
          <w:lang w:val="en-GB"/>
        </w:rPr>
        <w:t>Deaf</w:t>
      </w:r>
      <w:r w:rsidR="001B785D">
        <w:rPr>
          <w:lang w:val="en-GB"/>
        </w:rPr>
        <w:t xml:space="preserve"> issues. There were no direct links to booking an interpreter or note taker</w:t>
      </w:r>
      <w:r w:rsidR="009426BE">
        <w:rPr>
          <w:lang w:val="en-GB"/>
        </w:rPr>
        <w:t xml:space="preserve"> provided</w:t>
      </w:r>
      <w:r w:rsidR="001B785D">
        <w:rPr>
          <w:lang w:val="en-GB"/>
        </w:rPr>
        <w:t>. The subtitled film showings were extremely difficult to find hence the reason this website was chosen in the first place due to my own personal experiences.</w:t>
      </w:r>
      <w:r w:rsidR="00DE7D25">
        <w:rPr>
          <w:lang w:val="en-GB"/>
        </w:rPr>
        <w:t xml:space="preserve"> There is no other website such as the proposed website available at this moment in time.</w:t>
      </w:r>
      <w:r w:rsidR="009426BE">
        <w:rPr>
          <w:lang w:val="en-GB"/>
        </w:rPr>
        <w:t xml:space="preserve"> The aim of this website is to alleviate some of the stress involved with these issues and close the social exclusion gap. This hopefully will give users a much nicer experience in accessing the lates</w:t>
      </w:r>
      <w:r w:rsidR="0015579D">
        <w:rPr>
          <w:lang w:val="en-GB"/>
        </w:rPr>
        <w:t xml:space="preserve">t films available at the cinema and also booking an interpreter or </w:t>
      </w:r>
      <w:r w:rsidR="00DE7D25">
        <w:rPr>
          <w:lang w:val="en-GB"/>
        </w:rPr>
        <w:t>note taker.</w:t>
      </w:r>
    </w:p>
    <w:p w14:paraId="2889EDC7" w14:textId="77777777" w:rsidR="00A601D4" w:rsidRDefault="00A601D4" w:rsidP="00A601D4">
      <w:pPr>
        <w:pStyle w:val="Heading1"/>
      </w:pPr>
      <w:bookmarkStart w:id="96" w:name="_Toc512843591"/>
      <w:r>
        <w:lastRenderedPageBreak/>
        <w:t>Conclusion</w:t>
      </w:r>
      <w:bookmarkEnd w:id="96"/>
    </w:p>
    <w:p w14:paraId="2889EDC9" w14:textId="56AAC77E" w:rsidR="00A601D4" w:rsidRDefault="00BC47E1" w:rsidP="00A601D4">
      <w:pPr>
        <w:rPr>
          <w:lang w:val="en-US"/>
        </w:rPr>
      </w:pPr>
      <w:r>
        <w:rPr>
          <w:lang w:val="en-US"/>
        </w:rPr>
        <w:t>In conclusion the uniqueness of this website application is t</w:t>
      </w:r>
      <w:r w:rsidR="00B054F4">
        <w:rPr>
          <w:lang w:val="en-US"/>
        </w:rPr>
        <w:t xml:space="preserve">hat it is a website created BY </w:t>
      </w:r>
      <w:r w:rsidR="005F0CCB">
        <w:rPr>
          <w:lang w:val="en-US"/>
        </w:rPr>
        <w:t>Deaf</w:t>
      </w:r>
      <w:r>
        <w:rPr>
          <w:lang w:val="en-US"/>
        </w:rPr>
        <w:t xml:space="preserve"> people FOR </w:t>
      </w:r>
      <w:r w:rsidR="005F0CCB">
        <w:rPr>
          <w:lang w:val="en-US"/>
        </w:rPr>
        <w:t>Deaf</w:t>
      </w:r>
      <w:r>
        <w:rPr>
          <w:lang w:val="en-US"/>
        </w:rPr>
        <w:t xml:space="preserve"> people.  </w:t>
      </w:r>
      <w:r w:rsidR="00B8251B">
        <w:rPr>
          <w:lang w:val="en-US"/>
        </w:rPr>
        <w:t xml:space="preserve">Tools, strategies and surveys were all aimed around it being created for people with very different communication needs to hearing people and to close the access gap between hearing and </w:t>
      </w:r>
      <w:r w:rsidR="005F0CCB">
        <w:rPr>
          <w:lang w:val="en-US"/>
        </w:rPr>
        <w:t>Deaf</w:t>
      </w:r>
      <w:r w:rsidR="00B8251B">
        <w:rPr>
          <w:lang w:val="en-US"/>
        </w:rPr>
        <w:t xml:space="preserve"> worlds.  </w:t>
      </w:r>
    </w:p>
    <w:p w14:paraId="2889EDCA" w14:textId="56543AA7" w:rsidR="00A65EB9" w:rsidRDefault="00A65EB9" w:rsidP="00A601D4">
      <w:pPr>
        <w:rPr>
          <w:lang w:val="en-US"/>
        </w:rPr>
      </w:pPr>
      <w:r>
        <w:rPr>
          <w:lang w:val="en-US"/>
        </w:rPr>
        <w:t xml:space="preserve">Ideas for future work will be to add an EVENTS part to my website, cover areas providing subtitled films outside of </w:t>
      </w:r>
      <w:proofErr w:type="gramStart"/>
      <w:r>
        <w:rPr>
          <w:lang w:val="en-US"/>
        </w:rPr>
        <w:t>London,</w:t>
      </w:r>
      <w:proofErr w:type="gramEnd"/>
      <w:r>
        <w:rPr>
          <w:lang w:val="en-US"/>
        </w:rPr>
        <w:t xml:space="preserve"> provide more links to other companies to provide information and </w:t>
      </w:r>
      <w:r w:rsidR="005F0CCB">
        <w:rPr>
          <w:lang w:val="en-US"/>
        </w:rPr>
        <w:t>Deaf</w:t>
      </w:r>
      <w:r>
        <w:rPr>
          <w:lang w:val="en-US"/>
        </w:rPr>
        <w:t xml:space="preserve"> services and to possibly add a NEWS feature and links to social media/ blogs.</w:t>
      </w:r>
      <w:r w:rsidR="00C15D75">
        <w:rPr>
          <w:lang w:val="en-US"/>
        </w:rPr>
        <w:t xml:space="preserve"> Eventually this website can be turned into a mobile app.  Here I want to extend my knowledge much more deeply into java script.</w:t>
      </w:r>
      <w:r w:rsidR="00B054F4">
        <w:rPr>
          <w:lang w:val="en-US"/>
        </w:rPr>
        <w:t xml:space="preserve"> As stated earlier </w:t>
      </w:r>
      <w:r w:rsidR="005F0CCB">
        <w:rPr>
          <w:lang w:val="en-US"/>
        </w:rPr>
        <w:t>Deaf</w:t>
      </w:r>
      <w:r w:rsidR="00D67982">
        <w:rPr>
          <w:lang w:val="en-US"/>
        </w:rPr>
        <w:t xml:space="preserve"> people love the live ch</w:t>
      </w:r>
      <w:r w:rsidR="00341475">
        <w:rPr>
          <w:lang w:val="en-US"/>
        </w:rPr>
        <w:t>at feature of websites such as 02 or Barclays Bank</w:t>
      </w:r>
      <w:r w:rsidR="00D67982">
        <w:rPr>
          <w:lang w:val="en-US"/>
        </w:rPr>
        <w:t xml:space="preserve"> as they do not need an interpreter to relay information so this is definitely an idea to think about in future work</w:t>
      </w:r>
      <w:r w:rsidR="005A32D8">
        <w:rPr>
          <w:lang w:val="en-US"/>
        </w:rPr>
        <w:t xml:space="preserve">. </w:t>
      </w:r>
      <w:proofErr w:type="gramStart"/>
      <w:r w:rsidR="005A32D8">
        <w:rPr>
          <w:lang w:val="en-US"/>
        </w:rPr>
        <w:t>Also a live facetime feature.</w:t>
      </w:r>
      <w:proofErr w:type="gramEnd"/>
      <w:r w:rsidR="005A32D8">
        <w:rPr>
          <w:lang w:val="en-US"/>
        </w:rPr>
        <w:t xml:space="preserve"> </w:t>
      </w:r>
      <w:r w:rsidR="005F0CCB">
        <w:rPr>
          <w:lang w:val="en-US"/>
        </w:rPr>
        <w:t>Deaf</w:t>
      </w:r>
      <w:r w:rsidR="005A32D8">
        <w:rPr>
          <w:lang w:val="en-US"/>
        </w:rPr>
        <w:t xml:space="preserve"> people make up a huge proportion of facetime users as they can sign on screen. The new fashion of larger sized smart phones has made </w:t>
      </w:r>
      <w:r w:rsidR="007E7679">
        <w:rPr>
          <w:lang w:val="en-US"/>
        </w:rPr>
        <w:t xml:space="preserve">this feature even more useable. </w:t>
      </w:r>
    </w:p>
    <w:p w14:paraId="2889EDCB" w14:textId="088726AB" w:rsidR="00A65EB9" w:rsidRDefault="00A65EB9" w:rsidP="00A601D4">
      <w:pPr>
        <w:rPr>
          <w:lang w:val="en-US"/>
        </w:rPr>
      </w:pPr>
      <w:r>
        <w:rPr>
          <w:lang w:val="en-US"/>
        </w:rPr>
        <w:t>The creation of this website highlighted a definite need for a webs</w:t>
      </w:r>
      <w:r w:rsidR="000B6B9E">
        <w:rPr>
          <w:lang w:val="en-US"/>
        </w:rPr>
        <w:t xml:space="preserve">ite such as this. </w:t>
      </w:r>
      <w:r w:rsidR="00341475">
        <w:rPr>
          <w:lang w:val="en-US"/>
        </w:rPr>
        <w:t xml:space="preserve">The research that was carried out above shows how this was done. </w:t>
      </w:r>
      <w:r w:rsidR="000B6B9E">
        <w:rPr>
          <w:lang w:val="en-US"/>
        </w:rPr>
        <w:t xml:space="preserve">It defined </w:t>
      </w:r>
      <w:r>
        <w:rPr>
          <w:lang w:val="en-US"/>
        </w:rPr>
        <w:t>t</w:t>
      </w:r>
      <w:r w:rsidR="007E7679">
        <w:rPr>
          <w:lang w:val="en-US"/>
        </w:rPr>
        <w:t xml:space="preserve">he gap that still exists where </w:t>
      </w:r>
      <w:r w:rsidR="005F0CCB">
        <w:rPr>
          <w:lang w:val="en-US"/>
        </w:rPr>
        <w:t>Deaf</w:t>
      </w:r>
      <w:r>
        <w:rPr>
          <w:lang w:val="en-US"/>
        </w:rPr>
        <w:t xml:space="preserve"> people are still blocked from enjoying the leisure facilities such as film that hearing people take for granted. </w:t>
      </w:r>
      <w:r w:rsidR="00341475">
        <w:rPr>
          <w:lang w:val="en-US"/>
        </w:rPr>
        <w:t xml:space="preserve">Research included personal experience, websites, journals, articles and surveys. </w:t>
      </w:r>
      <w:r w:rsidR="007E7679">
        <w:rPr>
          <w:lang w:val="en-US"/>
        </w:rPr>
        <w:t xml:space="preserve">The key to access in a </w:t>
      </w:r>
      <w:r w:rsidR="005F0CCB">
        <w:rPr>
          <w:lang w:val="en-US"/>
        </w:rPr>
        <w:t>Deaf</w:t>
      </w:r>
      <w:r>
        <w:rPr>
          <w:lang w:val="en-US"/>
        </w:rPr>
        <w:t xml:space="preserve"> world is always communication and the </w:t>
      </w:r>
      <w:r w:rsidR="00C729B5">
        <w:rPr>
          <w:lang w:val="en-US"/>
        </w:rPr>
        <w:t>different ways of getting around</w:t>
      </w:r>
      <w:r>
        <w:rPr>
          <w:lang w:val="en-US"/>
        </w:rPr>
        <w:t xml:space="preserve"> this problem.  These ideas are what </w:t>
      </w:r>
      <w:proofErr w:type="gramStart"/>
      <w:r>
        <w:rPr>
          <w:lang w:val="en-US"/>
        </w:rPr>
        <w:t>was</w:t>
      </w:r>
      <w:proofErr w:type="gramEnd"/>
      <w:r>
        <w:rPr>
          <w:lang w:val="en-US"/>
        </w:rPr>
        <w:t xml:space="preserve"> focused on during the process of creating this website. </w:t>
      </w:r>
      <w:r w:rsidR="000B6B9E">
        <w:rPr>
          <w:lang w:val="en-US"/>
        </w:rPr>
        <w:t>During its creation simplicity, visual thinking, lack of long complicated English sentenc</w:t>
      </w:r>
      <w:r w:rsidR="007E7679">
        <w:rPr>
          <w:lang w:val="en-US"/>
        </w:rPr>
        <w:t xml:space="preserve">es and questioning how and why </w:t>
      </w:r>
      <w:r w:rsidR="005F0CCB">
        <w:rPr>
          <w:lang w:val="en-US"/>
        </w:rPr>
        <w:t>Deaf</w:t>
      </w:r>
      <w:r w:rsidR="000B6B9E">
        <w:rPr>
          <w:lang w:val="en-US"/>
        </w:rPr>
        <w:t xml:space="preserve"> people use websites in the way that they do</w:t>
      </w:r>
      <w:r w:rsidR="007A486E">
        <w:rPr>
          <w:lang w:val="en-US"/>
        </w:rPr>
        <w:t>,</w:t>
      </w:r>
      <w:r w:rsidR="000B6B9E">
        <w:rPr>
          <w:lang w:val="en-US"/>
        </w:rPr>
        <w:t xml:space="preserve"> enforced the vision and the design.</w:t>
      </w:r>
    </w:p>
    <w:p w14:paraId="2889EDCC" w14:textId="35EC3FC9" w:rsidR="004961C8" w:rsidRDefault="007E7679" w:rsidP="00A601D4">
      <w:pPr>
        <w:rPr>
          <w:lang w:val="en-US"/>
        </w:rPr>
      </w:pPr>
      <w:r>
        <w:rPr>
          <w:lang w:val="en-US"/>
        </w:rPr>
        <w:t xml:space="preserve">The </w:t>
      </w:r>
      <w:r w:rsidR="005F0CCB">
        <w:rPr>
          <w:lang w:val="en-US"/>
        </w:rPr>
        <w:t>Deaf</w:t>
      </w:r>
      <w:r w:rsidR="004961C8">
        <w:rPr>
          <w:lang w:val="en-US"/>
        </w:rPr>
        <w:t xml:space="preserve"> world is a pretty undiscovered area in terms of what could be accomplished in the future regarding technology, websites and apps.  The difficulty here </w:t>
      </w:r>
      <w:proofErr w:type="gramStart"/>
      <w:r w:rsidR="004961C8">
        <w:rPr>
          <w:lang w:val="en-US"/>
        </w:rPr>
        <w:t>lies</w:t>
      </w:r>
      <w:proofErr w:type="gramEnd"/>
      <w:r w:rsidR="004961C8">
        <w:rPr>
          <w:lang w:val="en-US"/>
        </w:rPr>
        <w:t xml:space="preserve"> in the fact </w:t>
      </w:r>
      <w:r w:rsidR="00B054F4">
        <w:rPr>
          <w:lang w:val="en-US"/>
        </w:rPr>
        <w:t xml:space="preserve">that </w:t>
      </w:r>
      <w:r w:rsidR="005F0CCB">
        <w:rPr>
          <w:lang w:val="en-US"/>
        </w:rPr>
        <w:t>Deaf</w:t>
      </w:r>
      <w:r w:rsidR="004961C8">
        <w:rPr>
          <w:lang w:val="en-US"/>
        </w:rPr>
        <w:t xml:space="preserve"> people are not considered to be a target business audience so the money making possibilities of them is limit</w:t>
      </w:r>
      <w:r>
        <w:rPr>
          <w:lang w:val="en-US"/>
        </w:rPr>
        <w:t xml:space="preserve">ed and lots of the funding for </w:t>
      </w:r>
      <w:r w:rsidR="005F0CCB">
        <w:rPr>
          <w:lang w:val="en-US"/>
        </w:rPr>
        <w:t>Deaf</w:t>
      </w:r>
      <w:r w:rsidR="004961C8">
        <w:rPr>
          <w:lang w:val="en-US"/>
        </w:rPr>
        <w:t xml:space="preserve"> work is through government funding</w:t>
      </w:r>
      <w:r w:rsidR="007A486E">
        <w:rPr>
          <w:lang w:val="en-US"/>
        </w:rPr>
        <w:t xml:space="preserve">. Considering there are 10 million </w:t>
      </w:r>
      <w:r w:rsidR="005F0CCB">
        <w:rPr>
          <w:lang w:val="en-US"/>
        </w:rPr>
        <w:t>Deaf</w:t>
      </w:r>
      <w:r w:rsidR="007A486E">
        <w:rPr>
          <w:lang w:val="en-US"/>
        </w:rPr>
        <w:t xml:space="preserve"> people in the UK this </w:t>
      </w:r>
      <w:r w:rsidR="00BD5A89">
        <w:rPr>
          <w:lang w:val="en-US"/>
        </w:rPr>
        <w:t xml:space="preserve">film subtitled </w:t>
      </w:r>
      <w:r w:rsidR="007A486E">
        <w:rPr>
          <w:lang w:val="en-US"/>
        </w:rPr>
        <w:t>service should be in high demand</w:t>
      </w:r>
      <w:r w:rsidR="00BD5A89">
        <w:rPr>
          <w:lang w:val="en-US"/>
        </w:rPr>
        <w:t>.</w:t>
      </w:r>
    </w:p>
    <w:p w14:paraId="2889EDCD" w14:textId="1C413C9B" w:rsidR="00DB68F6" w:rsidRDefault="00DB68F6" w:rsidP="00A601D4">
      <w:pPr>
        <w:rPr>
          <w:lang w:val="en-US"/>
        </w:rPr>
      </w:pPr>
      <w:r>
        <w:rPr>
          <w:lang w:val="en-US"/>
        </w:rPr>
        <w:t>As stated earlier my future work will contain lots of possibilities in this area as technology grows.  For my own website interactive features, live chat, cinema listings outside of London and a separate features page with news and events are all possible</w:t>
      </w:r>
      <w:r w:rsidR="00DA53C0">
        <w:rPr>
          <w:lang w:val="en-US"/>
        </w:rPr>
        <w:t>.</w:t>
      </w:r>
      <w:r>
        <w:rPr>
          <w:lang w:val="en-US"/>
        </w:rPr>
        <w:t xml:space="preserve"> </w:t>
      </w:r>
      <w:r w:rsidR="00DA53C0">
        <w:rPr>
          <w:lang w:val="en-US"/>
        </w:rPr>
        <w:t xml:space="preserve">Also direct links to interpreting agencies, links to other </w:t>
      </w:r>
      <w:r w:rsidR="005F0CCB">
        <w:rPr>
          <w:lang w:val="en-US"/>
        </w:rPr>
        <w:t>Deaf</w:t>
      </w:r>
      <w:r w:rsidR="00DA53C0">
        <w:rPr>
          <w:lang w:val="en-US"/>
        </w:rPr>
        <w:t xml:space="preserve"> companies and websites, advertising and possible ways to make money by getting a cut of clients referred to agencies through my website.</w:t>
      </w:r>
    </w:p>
    <w:p w14:paraId="2889EDD3" w14:textId="77777777" w:rsidR="00A562B5" w:rsidRDefault="00A562B5" w:rsidP="00A601D4">
      <w:pPr>
        <w:rPr>
          <w:lang w:val="en-US"/>
        </w:rPr>
      </w:pPr>
    </w:p>
    <w:p w14:paraId="2889EDD4" w14:textId="77777777" w:rsidR="00A562B5" w:rsidRDefault="00A562B5" w:rsidP="00A601D4">
      <w:pPr>
        <w:rPr>
          <w:lang w:val="en-US"/>
        </w:rPr>
      </w:pPr>
    </w:p>
    <w:p w14:paraId="2889EDD5" w14:textId="77777777" w:rsidR="00A562B5" w:rsidRPr="00A562B5" w:rsidRDefault="00A562B5" w:rsidP="00A562B5">
      <w:pPr>
        <w:rPr>
          <w:lang w:val="en-US"/>
        </w:rPr>
      </w:pPr>
    </w:p>
    <w:p w14:paraId="2889EDD6" w14:textId="6D18F595" w:rsidR="00A562B5" w:rsidRPr="00A562B5" w:rsidRDefault="001F1A1C" w:rsidP="001F1A1C">
      <w:pPr>
        <w:tabs>
          <w:tab w:val="left" w:pos="3135"/>
        </w:tabs>
        <w:rPr>
          <w:lang w:val="en-US"/>
        </w:rPr>
      </w:pPr>
      <w:r>
        <w:rPr>
          <w:lang w:val="en-US"/>
        </w:rPr>
        <w:tab/>
      </w:r>
    </w:p>
    <w:p w14:paraId="2889EDD7" w14:textId="77777777" w:rsidR="00A562B5" w:rsidRPr="00A562B5" w:rsidRDefault="00A562B5" w:rsidP="00A562B5">
      <w:pPr>
        <w:rPr>
          <w:lang w:val="en-US"/>
        </w:rPr>
      </w:pPr>
    </w:p>
    <w:p w14:paraId="2889EDD8" w14:textId="77777777" w:rsidR="00A562B5" w:rsidRPr="00A562B5" w:rsidRDefault="00A562B5" w:rsidP="00A562B5">
      <w:pPr>
        <w:rPr>
          <w:lang w:val="en-US"/>
        </w:rPr>
      </w:pPr>
    </w:p>
    <w:p w14:paraId="2889EDD9" w14:textId="77777777" w:rsidR="00A562B5" w:rsidRPr="00A562B5" w:rsidRDefault="00A562B5" w:rsidP="00A562B5">
      <w:pPr>
        <w:rPr>
          <w:lang w:val="en-US"/>
        </w:rPr>
      </w:pPr>
    </w:p>
    <w:p w14:paraId="2889EDDA" w14:textId="77777777" w:rsidR="00A562B5" w:rsidRPr="00A562B5" w:rsidRDefault="00A562B5" w:rsidP="00A562B5">
      <w:pPr>
        <w:rPr>
          <w:lang w:val="en-US"/>
        </w:rPr>
      </w:pPr>
    </w:p>
    <w:p w14:paraId="2889EDDB" w14:textId="77777777" w:rsidR="00A562B5" w:rsidRPr="00A562B5" w:rsidRDefault="00A562B5" w:rsidP="00A562B5">
      <w:pPr>
        <w:rPr>
          <w:lang w:val="en-US"/>
        </w:rPr>
      </w:pPr>
      <w:r w:rsidRPr="00A562B5">
        <w:rPr>
          <w:lang w:val="en-US"/>
        </w:rPr>
        <w:t>.</w:t>
      </w:r>
    </w:p>
    <w:p w14:paraId="2889EDDE" w14:textId="77777777" w:rsidR="00085E81" w:rsidRDefault="00A71E82" w:rsidP="00441D4F">
      <w:pPr>
        <w:pStyle w:val="UnnumberedHeading1"/>
        <w:spacing w:after="480"/>
      </w:pPr>
      <w:bookmarkStart w:id="97" w:name="_Toc512843592"/>
      <w:r>
        <w:lastRenderedPageBreak/>
        <w:t>References</w:t>
      </w:r>
      <w:bookmarkEnd w:id="97"/>
    </w:p>
    <w:p w14:paraId="2461D375" w14:textId="05B7B475" w:rsidR="00315B13" w:rsidRPr="00CB6D31" w:rsidRDefault="00315B13" w:rsidP="00315B13">
      <w:pPr>
        <w:rPr>
          <w:rStyle w:val="Hyperlink"/>
          <w:color w:val="auto"/>
          <w:u w:val="none"/>
        </w:rPr>
      </w:pPr>
      <w:r w:rsidRPr="00315B13">
        <w:rPr>
          <w:i/>
        </w:rPr>
        <w:t>BSL History</w:t>
      </w:r>
      <w:r>
        <w:t xml:space="preserve"> Available at: </w:t>
      </w:r>
      <w:hyperlink r:id="rId66" w:history="1">
        <w:r w:rsidRPr="00C8721A">
          <w:rPr>
            <w:rStyle w:val="Hyperlink"/>
          </w:rPr>
          <w:t>http://old-bda.org.uk/What_We_Do/BSL_History</w:t>
        </w:r>
      </w:hyperlink>
      <w:r>
        <w:rPr>
          <w:rStyle w:val="Hyperlink"/>
        </w:rPr>
        <w:t xml:space="preserve"> </w:t>
      </w:r>
      <w:r w:rsidRPr="00157D1E">
        <w:rPr>
          <w:rStyle w:val="Hyperlink"/>
          <w:color w:val="auto"/>
          <w:u w:val="none"/>
        </w:rPr>
        <w:t>(Accessed</w:t>
      </w:r>
      <w:r>
        <w:rPr>
          <w:rStyle w:val="Hyperlink"/>
          <w:color w:val="auto"/>
          <w:u w:val="none"/>
        </w:rPr>
        <w:t>:</w:t>
      </w:r>
      <w:r w:rsidRPr="00157D1E">
        <w:rPr>
          <w:rStyle w:val="Hyperlink"/>
          <w:color w:val="auto"/>
          <w:u w:val="none"/>
        </w:rPr>
        <w:t xml:space="preserve"> 28 March 2018</w:t>
      </w:r>
      <w:r w:rsidRPr="00CB6D31">
        <w:rPr>
          <w:rStyle w:val="Hyperlink"/>
          <w:color w:val="auto"/>
          <w:u w:val="none"/>
        </w:rPr>
        <w:t>)</w:t>
      </w:r>
    </w:p>
    <w:p w14:paraId="55E9CF04" w14:textId="101829D7" w:rsidR="00315B13" w:rsidRPr="00315B13" w:rsidRDefault="00315B13" w:rsidP="00315B13">
      <w:pPr>
        <w:rPr>
          <w:rStyle w:val="Hyperlink"/>
          <w:color w:val="auto"/>
          <w:u w:val="none"/>
        </w:rPr>
      </w:pPr>
      <w:r w:rsidRPr="009A2BBD">
        <w:t>Harlan, L.</w:t>
      </w:r>
      <w:r>
        <w:t xml:space="preserve"> </w:t>
      </w:r>
      <w:r w:rsidRPr="009A2BBD">
        <w:t xml:space="preserve">(2005) </w:t>
      </w:r>
      <w:r w:rsidRPr="004704BF">
        <w:rPr>
          <w:i/>
        </w:rPr>
        <w:t xml:space="preserve">‘Ethnicity, Ethics and the </w:t>
      </w:r>
      <w:r w:rsidR="005F0CCB">
        <w:rPr>
          <w:i/>
        </w:rPr>
        <w:t>Deaf</w:t>
      </w:r>
      <w:r w:rsidRPr="004704BF">
        <w:rPr>
          <w:i/>
        </w:rPr>
        <w:t xml:space="preserve">-World’, The Journal of </w:t>
      </w:r>
      <w:r w:rsidR="005F0CCB">
        <w:rPr>
          <w:i/>
        </w:rPr>
        <w:t>Deaf</w:t>
      </w:r>
      <w:r w:rsidRPr="004704BF">
        <w:rPr>
          <w:i/>
        </w:rPr>
        <w:t xml:space="preserve"> Studies and </w:t>
      </w:r>
      <w:r w:rsidR="005F0CCB">
        <w:rPr>
          <w:i/>
        </w:rPr>
        <w:t>Deaf</w:t>
      </w:r>
      <w:r w:rsidRPr="004704BF">
        <w:rPr>
          <w:i/>
        </w:rPr>
        <w:t xml:space="preserve"> Education,</w:t>
      </w:r>
      <w:r>
        <w:t xml:space="preserve"> </w:t>
      </w:r>
      <w:r w:rsidRPr="009A2BBD">
        <w:t>Volume 10, Issue 3, (1 July 2005), pages 291-310.</w:t>
      </w:r>
    </w:p>
    <w:p w14:paraId="2CB71717" w14:textId="67759041" w:rsidR="00B67649" w:rsidRDefault="00315B13" w:rsidP="00B67649">
      <w:r w:rsidRPr="00315B13">
        <w:rPr>
          <w:i/>
        </w:rPr>
        <w:t>Equality and Human Rights Commission</w:t>
      </w:r>
      <w:r>
        <w:t xml:space="preserve"> Available at: </w:t>
      </w:r>
      <w:hyperlink r:id="rId67" w:history="1">
        <w:r w:rsidRPr="009A41E7">
          <w:rPr>
            <w:rStyle w:val="Hyperlink"/>
          </w:rPr>
          <w:t>https://www.equalityhumanrights.com/en/multipage-guide/three-requirements-duty</w:t>
        </w:r>
      </w:hyperlink>
      <w:r>
        <w:t xml:space="preserve">  </w:t>
      </w:r>
      <w:r w:rsidRPr="00157D1E">
        <w:rPr>
          <w:rStyle w:val="Hyperlink"/>
          <w:color w:val="auto"/>
          <w:u w:val="none"/>
        </w:rPr>
        <w:t>(Accessed: 26 March 2018)</w:t>
      </w:r>
    </w:p>
    <w:p w14:paraId="2CBEBDCF" w14:textId="032BAFB6" w:rsidR="00D83AC7" w:rsidRDefault="00D83AC7" w:rsidP="00D83AC7">
      <w:pPr>
        <w:rPr>
          <w:i/>
        </w:rPr>
      </w:pPr>
      <w:r>
        <w:t>Legislation.gov.uk (2010)</w:t>
      </w:r>
      <w:r>
        <w:rPr>
          <w:i/>
        </w:rPr>
        <w:t xml:space="preserve"> EqualityAct2010</w:t>
      </w:r>
    </w:p>
    <w:p w14:paraId="323054A3" w14:textId="0AE49551" w:rsidR="00176E27" w:rsidRDefault="00176E27" w:rsidP="00D83AC7">
      <w:proofErr w:type="spellStart"/>
      <w:r w:rsidRPr="00AB6A0B">
        <w:rPr>
          <w:i/>
        </w:rPr>
        <w:t>Re</w:t>
      </w:r>
      <w:r w:rsidR="005F0CCB">
        <w:rPr>
          <w:i/>
        </w:rPr>
        <w:t>Deaf</w:t>
      </w:r>
      <w:r w:rsidRPr="00AB6A0B">
        <w:rPr>
          <w:i/>
        </w:rPr>
        <w:t>ined</w:t>
      </w:r>
      <w:proofErr w:type="spellEnd"/>
      <w:r>
        <w:t xml:space="preserve"> 29Nov2012. Available at: </w:t>
      </w:r>
      <w:hyperlink r:id="rId68" w:history="1">
        <w:r w:rsidRPr="009A41E7">
          <w:rPr>
            <w:rStyle w:val="Hyperlink"/>
          </w:rPr>
          <w:t>http://www.re</w:t>
        </w:r>
        <w:r w:rsidR="005F0CCB">
          <w:rPr>
            <w:rStyle w:val="Hyperlink"/>
          </w:rPr>
          <w:t>Deaf</w:t>
        </w:r>
        <w:r w:rsidRPr="009A41E7">
          <w:rPr>
            <w:rStyle w:val="Hyperlink"/>
          </w:rPr>
          <w:t>ined.com/2012/11/update-sony-subtitle-glasses-review.html</w:t>
        </w:r>
      </w:hyperlink>
      <w:r>
        <w:t xml:space="preserve"> </w:t>
      </w:r>
      <w:r w:rsidRPr="009D426B">
        <w:t xml:space="preserve"> (Accessed</w:t>
      </w:r>
      <w:r>
        <w:t xml:space="preserve">: </w:t>
      </w:r>
      <w:r w:rsidRPr="009D426B">
        <w:t xml:space="preserve">9April 2018)  </w:t>
      </w:r>
    </w:p>
    <w:p w14:paraId="43423080" w14:textId="1D116EFD" w:rsidR="00176E27" w:rsidRDefault="00176E27" w:rsidP="00D83AC7">
      <w:r w:rsidRPr="00315B13">
        <w:rPr>
          <w:i/>
        </w:rPr>
        <w:t>Subtitled Cinema and Me</w:t>
      </w:r>
      <w:r w:rsidR="00130FAB">
        <w:rPr>
          <w:i/>
        </w:rPr>
        <w:t>.</w:t>
      </w:r>
      <w:r>
        <w:t xml:space="preserve"> Available at </w:t>
      </w:r>
      <w:hyperlink r:id="rId69" w:history="1">
        <w:r w:rsidRPr="009A41E7">
          <w:rPr>
            <w:rStyle w:val="Hyperlink"/>
          </w:rPr>
          <w:t>https://</w:t>
        </w:r>
        <w:r w:rsidR="005F0CCB">
          <w:rPr>
            <w:rStyle w:val="Hyperlink"/>
          </w:rPr>
          <w:t>Deaf</w:t>
        </w:r>
        <w:r w:rsidRPr="009A41E7">
          <w:rPr>
            <w:rStyle w:val="Hyperlink"/>
          </w:rPr>
          <w:t>unity.org/article-interview/subtitled-cinema-me/</w:t>
        </w:r>
      </w:hyperlink>
      <w:r>
        <w:t xml:space="preserve"> </w:t>
      </w:r>
      <w:r w:rsidRPr="00157D1E">
        <w:rPr>
          <w:rStyle w:val="Hyperlink"/>
          <w:color w:val="auto"/>
          <w:u w:val="none"/>
        </w:rPr>
        <w:t>(Accessed 9 April 2018)</w:t>
      </w:r>
    </w:p>
    <w:p w14:paraId="2D758F82" w14:textId="032222B9" w:rsidR="00176E27" w:rsidRDefault="00176E27" w:rsidP="00D83AC7">
      <w:r w:rsidRPr="00315B13">
        <w:rPr>
          <w:i/>
        </w:rPr>
        <w:t>The Equality Act</w:t>
      </w:r>
      <w:r>
        <w:t xml:space="preserve"> (2010) Available at:  </w:t>
      </w:r>
      <w:hyperlink r:id="rId70" w:history="1">
        <w:r w:rsidRPr="00C8721A">
          <w:rPr>
            <w:rStyle w:val="Hyperlink"/>
          </w:rPr>
          <w:t>https://www.legislation.gov.uk/ukpga/2010/15/section/20</w:t>
        </w:r>
      </w:hyperlink>
      <w:r>
        <w:t xml:space="preserve"> (Accessed: 9 April 2018)</w:t>
      </w:r>
    </w:p>
    <w:p w14:paraId="0E023961" w14:textId="665F8E95" w:rsidR="00D83AC7" w:rsidRDefault="00D83AC7" w:rsidP="00D83AC7">
      <w:proofErr w:type="gramStart"/>
      <w:r>
        <w:rPr>
          <w:i/>
        </w:rPr>
        <w:t>The Three Requirements of the Duty.</w:t>
      </w:r>
      <w:proofErr w:type="gramEnd"/>
      <w:r w:rsidR="00AB6A0B">
        <w:t xml:space="preserve"> (14 April 2016) </w:t>
      </w:r>
      <w:r>
        <w:rPr>
          <w:i/>
        </w:rPr>
        <w:t xml:space="preserve"> </w:t>
      </w:r>
      <w:r>
        <w:t>Available at</w:t>
      </w:r>
      <w:r w:rsidR="00315B13">
        <w:t>:</w:t>
      </w:r>
      <w:r>
        <w:t xml:space="preserve"> </w:t>
      </w:r>
      <w:hyperlink r:id="rId71" w:history="1">
        <w:r w:rsidRPr="00C8721A">
          <w:rPr>
            <w:rStyle w:val="Hyperlink"/>
          </w:rPr>
          <w:t>https://www.equalityhumanrights.com/en/multipage-guide/three-requirements-duty</w:t>
        </w:r>
      </w:hyperlink>
      <w:r>
        <w:t xml:space="preserve"> (Accessed: 9 April 2018)</w:t>
      </w:r>
    </w:p>
    <w:p w14:paraId="20CFFE68" w14:textId="03CF8B2D" w:rsidR="00176E27" w:rsidRDefault="00176E27" w:rsidP="00D83AC7">
      <w:r w:rsidRPr="00315B13">
        <w:rPr>
          <w:i/>
        </w:rPr>
        <w:t>U</w:t>
      </w:r>
      <w:r>
        <w:rPr>
          <w:i/>
        </w:rPr>
        <w:t>K</w:t>
      </w:r>
      <w:r w:rsidR="00F56CA8">
        <w:rPr>
          <w:i/>
        </w:rPr>
        <w:t xml:space="preserve"> </w:t>
      </w:r>
      <w:r>
        <w:rPr>
          <w:i/>
        </w:rPr>
        <w:t>Statistics</w:t>
      </w:r>
      <w:r w:rsidR="00F56CA8">
        <w:rPr>
          <w:i/>
        </w:rPr>
        <w:t xml:space="preserve"> and </w:t>
      </w:r>
      <w:r w:rsidRPr="00315B13">
        <w:rPr>
          <w:i/>
        </w:rPr>
        <w:t xml:space="preserve">Facts </w:t>
      </w:r>
      <w:hyperlink r:id="rId72" w:history="1">
        <w:r w:rsidRPr="00A00202">
          <w:rPr>
            <w:rStyle w:val="Hyperlink"/>
          </w:rPr>
          <w:t>https://www.disability.co.uk/sites/default/files/resources/UKStatistics%26Facts.pdf</w:t>
        </w:r>
      </w:hyperlink>
      <w:r>
        <w:rPr>
          <w:rStyle w:val="Hyperlink"/>
          <w:color w:val="auto"/>
          <w:u w:val="none"/>
        </w:rPr>
        <w:t xml:space="preserve"> (Accessed: </w:t>
      </w:r>
      <w:r w:rsidRPr="00157D1E">
        <w:rPr>
          <w:rStyle w:val="Hyperlink"/>
          <w:color w:val="auto"/>
          <w:u w:val="none"/>
        </w:rPr>
        <w:t>4 March 2018)</w:t>
      </w:r>
      <w:r w:rsidRPr="00157D1E">
        <w:t xml:space="preserve"> </w:t>
      </w:r>
    </w:p>
    <w:p w14:paraId="666F2DFE" w14:textId="61B178C0" w:rsidR="00176E27" w:rsidRDefault="00AB6A0B" w:rsidP="00D83AC7">
      <w:r w:rsidRPr="00AB6A0B">
        <w:rPr>
          <w:i/>
        </w:rPr>
        <w:t>W</w:t>
      </w:r>
      <w:r w:rsidR="00D83AC7" w:rsidRPr="00AB6A0B">
        <w:rPr>
          <w:i/>
        </w:rPr>
        <w:t xml:space="preserve">hat we do/BSL </w:t>
      </w:r>
      <w:r w:rsidRPr="00AB6A0B">
        <w:rPr>
          <w:i/>
        </w:rPr>
        <w:t>History</w:t>
      </w:r>
      <w:r>
        <w:t xml:space="preserve"> (2018) </w:t>
      </w:r>
      <w:r w:rsidR="00D83AC7" w:rsidRPr="00335F54">
        <w:t>Available at</w:t>
      </w:r>
      <w:r w:rsidR="00315B13">
        <w:t>:</w:t>
      </w:r>
      <w:r w:rsidR="00D83AC7" w:rsidRPr="00335F54">
        <w:t xml:space="preserve"> </w:t>
      </w:r>
      <w:hyperlink r:id="rId73" w:history="1">
        <w:r w:rsidRPr="009A41E7">
          <w:rPr>
            <w:rStyle w:val="Hyperlink"/>
          </w:rPr>
          <w:t>http://old-bda.org.uk</w:t>
        </w:r>
      </w:hyperlink>
      <w:r>
        <w:t xml:space="preserve"> </w:t>
      </w:r>
      <w:r w:rsidR="00D83AC7" w:rsidRPr="00335F54">
        <w:t xml:space="preserve"> (Accessed: 5 April 2018).</w:t>
      </w:r>
    </w:p>
    <w:p w14:paraId="52D972BB" w14:textId="72FADA2C" w:rsidR="00B67649" w:rsidRDefault="006D3FDF" w:rsidP="00B67649">
      <w:r w:rsidRPr="00315B13">
        <w:rPr>
          <w:i/>
        </w:rPr>
        <w:t>Y</w:t>
      </w:r>
      <w:r w:rsidR="008C06D5" w:rsidRPr="00315B13">
        <w:rPr>
          <w:i/>
        </w:rPr>
        <w:t>our Local C</w:t>
      </w:r>
      <w:r w:rsidRPr="00315B13">
        <w:rPr>
          <w:i/>
        </w:rPr>
        <w:t>inema</w:t>
      </w:r>
      <w:r>
        <w:t xml:space="preserve"> Available at</w:t>
      </w:r>
      <w:r w:rsidR="00315B13">
        <w:t>:</w:t>
      </w:r>
      <w:r>
        <w:t xml:space="preserve"> </w:t>
      </w:r>
      <w:hyperlink r:id="rId74" w:history="1">
        <w:r w:rsidR="00B67649" w:rsidRPr="00C8721A">
          <w:rPr>
            <w:rStyle w:val="Hyperlink"/>
          </w:rPr>
          <w:t>http://www.yourlocalcinema.com/explanation.html</w:t>
        </w:r>
      </w:hyperlink>
      <w:r w:rsidR="00B67649">
        <w:t xml:space="preserve"> (Accessed: 9 April 2018)</w:t>
      </w:r>
    </w:p>
    <w:p w14:paraId="2889EDF2" w14:textId="77777777" w:rsidR="00EB7B00" w:rsidRDefault="00A601D4" w:rsidP="00A601D4">
      <w:pPr>
        <w:pStyle w:val="UnnumberedHeading1"/>
        <w:rPr>
          <w:lang w:val="en-GB"/>
        </w:rPr>
      </w:pPr>
      <w:bookmarkStart w:id="98" w:name="_Toc512843593"/>
      <w:r w:rsidRPr="00A601D4">
        <w:rPr>
          <w:lang w:val="en-GB"/>
        </w:rPr>
        <w:lastRenderedPageBreak/>
        <w:t>Appendix A - Initial Project Proposal</w:t>
      </w:r>
      <w:bookmarkEnd w:id="98"/>
    </w:p>
    <w:p w14:paraId="2889EDF3"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Pr>
          <w:lang w:val="en-US"/>
        </w:rPr>
        <w:t>Project (CN6103</w:t>
      </w:r>
      <w:r w:rsidRPr="009B5C9F">
        <w:rPr>
          <w:lang w:val="en-US"/>
        </w:rPr>
        <w:t>)</w:t>
      </w:r>
      <w:r w:rsidRPr="009B5C9F">
        <w:rPr>
          <w:lang w:val="en-US"/>
        </w:rPr>
        <w:tab/>
      </w:r>
      <w:r w:rsidRPr="009B5C9F">
        <w:rPr>
          <w:lang w:val="en-US"/>
        </w:rPr>
        <w:tab/>
      </w:r>
      <w:r w:rsidRPr="009B5C9F">
        <w:rPr>
          <w:lang w:val="en-US"/>
        </w:rPr>
        <w:tab/>
      </w:r>
      <w:r w:rsidRPr="009B5C9F">
        <w:rPr>
          <w:lang w:val="en-US"/>
        </w:rPr>
        <w:tab/>
      </w:r>
      <w:r>
        <w:rPr>
          <w:lang w:val="en-US"/>
        </w:rPr>
        <w:tab/>
      </w:r>
      <w:r>
        <w:rPr>
          <w:lang w:val="en-US"/>
        </w:rPr>
        <w:tab/>
      </w:r>
      <w:r w:rsidRPr="009B5C9F">
        <w:rPr>
          <w:lang w:val="en-US"/>
        </w:rPr>
        <w:t>Initial Proposal Form</w:t>
      </w:r>
    </w:p>
    <w:p w14:paraId="2889EDF4"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
    <w:p w14:paraId="2889EDF5" w14:textId="7ECC786D"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roofErr w:type="spellStart"/>
      <w:r w:rsidRPr="009B5C9F">
        <w:rPr>
          <w:lang w:val="en-US"/>
        </w:rPr>
        <w:t>Programme</w:t>
      </w:r>
      <w:proofErr w:type="spellEnd"/>
      <w:r w:rsidRPr="009B5C9F">
        <w:rPr>
          <w:lang w:val="en-US"/>
        </w:rPr>
        <w:t>:</w:t>
      </w:r>
      <w:r w:rsidR="003A02FD">
        <w:rPr>
          <w:lang w:val="en-US"/>
        </w:rPr>
        <w:t xml:space="preserve"> Computer </w:t>
      </w:r>
      <w:r w:rsidR="003A02FD" w:rsidRPr="003A02FD">
        <w:rPr>
          <w:lang w:val="en-US"/>
        </w:rPr>
        <w:t>science</w:t>
      </w:r>
      <w:r w:rsidR="003A02FD">
        <w:rPr>
          <w:lang w:val="en-US"/>
        </w:rPr>
        <w:tab/>
      </w:r>
      <w:r w:rsidR="003A02FD">
        <w:rPr>
          <w:lang w:val="en-US"/>
        </w:rPr>
        <w:tab/>
      </w:r>
      <w:r w:rsidR="003A02FD">
        <w:rPr>
          <w:lang w:val="en-US"/>
        </w:rPr>
        <w:tab/>
      </w:r>
      <w:r w:rsidR="003A02FD">
        <w:rPr>
          <w:lang w:val="en-US"/>
        </w:rPr>
        <w:tab/>
      </w:r>
      <w:r w:rsidR="003A02FD">
        <w:rPr>
          <w:lang w:val="en-US"/>
        </w:rPr>
        <w:tab/>
      </w:r>
      <w:r w:rsidRPr="009B5C9F">
        <w:rPr>
          <w:lang w:val="en-US"/>
        </w:rPr>
        <w:t>Year:</w:t>
      </w:r>
      <w:r w:rsidRPr="009B5C9F">
        <w:rPr>
          <w:lang w:val="en-US"/>
        </w:rPr>
        <w:tab/>
      </w:r>
      <w:r w:rsidR="003A02FD" w:rsidRPr="003A02FD">
        <w:rPr>
          <w:lang w:val="en-US"/>
        </w:rPr>
        <w:t>2017</w:t>
      </w:r>
    </w:p>
    <w:p w14:paraId="2889EDF7" w14:textId="52D99C38"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t>Semester:</w:t>
      </w:r>
      <w:r w:rsidR="003A02FD">
        <w:rPr>
          <w:lang w:val="en-US"/>
        </w:rPr>
        <w:t xml:space="preserve"> Term 1</w:t>
      </w:r>
      <w:r w:rsidR="00BF085E">
        <w:rPr>
          <w:lang w:val="en-US"/>
        </w:rPr>
        <w:tab/>
      </w:r>
    </w:p>
    <w:p w14:paraId="2889EDF9" w14:textId="65B41776"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Student Number:</w:t>
      </w:r>
      <w:r w:rsidR="003A02FD">
        <w:rPr>
          <w:lang w:val="en-US"/>
        </w:rPr>
        <w:t xml:space="preserve"> u1508767</w:t>
      </w:r>
      <w:r w:rsidRPr="009B5C9F">
        <w:rPr>
          <w:lang w:val="en-US"/>
        </w:rPr>
        <w:tab/>
      </w:r>
    </w:p>
    <w:p w14:paraId="2889EDFA" w14:textId="4660E438" w:rsidR="00A601D4"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Proposed Title:</w:t>
      </w:r>
      <w:r w:rsidRPr="009B5C9F">
        <w:rPr>
          <w:lang w:val="en-US"/>
        </w:rPr>
        <w:tab/>
      </w:r>
      <w:r w:rsidR="005F0CCB">
        <w:rPr>
          <w:lang w:val="en-US"/>
        </w:rPr>
        <w:t>Deaf</w:t>
      </w:r>
      <w:r w:rsidR="003A02FD">
        <w:rPr>
          <w:lang w:val="en-US"/>
        </w:rPr>
        <w:t xml:space="preserve"> Website</w:t>
      </w:r>
    </w:p>
    <w:p w14:paraId="2889EDFB"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
    <w:p w14:paraId="2889EDFC"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Proposed Aim:</w:t>
      </w:r>
      <w:r w:rsidRPr="009B5C9F">
        <w:rPr>
          <w:lang w:val="en-US"/>
        </w:rPr>
        <w:tab/>
      </w:r>
    </w:p>
    <w:p w14:paraId="2889EDFD"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(Please provide a brief summary of what you hope to achieve by the end of your project. Your proposed aim should clearly identify your topic of interest.)</w:t>
      </w:r>
    </w:p>
    <w:p w14:paraId="2889EE01" w14:textId="1B97E752" w:rsidR="00A601D4" w:rsidRPr="009B5C9F" w:rsidRDefault="003A02FD" w:rsidP="00A601D4">
      <w:pPr>
        <w:pBdr>
          <w:top w:val="single" w:sz="4" w:space="1" w:color="auto"/>
          <w:left w:val="single" w:sz="4" w:space="4" w:color="auto"/>
          <w:bottom w:val="single" w:sz="4" w:space="1" w:color="auto"/>
          <w:right w:val="single" w:sz="4" w:space="4" w:color="auto"/>
        </w:pBdr>
        <w:rPr>
          <w:lang w:val="en-US"/>
        </w:rPr>
      </w:pPr>
      <w:r w:rsidRPr="003A02FD">
        <w:rPr>
          <w:lang w:val="en-US"/>
        </w:rPr>
        <w:t xml:space="preserve">I will aim to create a website for </w:t>
      </w:r>
      <w:r w:rsidR="005F0CCB">
        <w:rPr>
          <w:lang w:val="en-US"/>
        </w:rPr>
        <w:t>Deaf</w:t>
      </w:r>
      <w:r w:rsidRPr="003A02FD">
        <w:rPr>
          <w:lang w:val="en-US"/>
        </w:rPr>
        <w:t xml:space="preserve">/hard of hearing and hearing people. I will add subtitled cinema events, book an interpreter or note </w:t>
      </w:r>
      <w:r>
        <w:rPr>
          <w:lang w:val="en-US"/>
        </w:rPr>
        <w:t>taker</w:t>
      </w:r>
      <w:r w:rsidRPr="003A02FD">
        <w:rPr>
          <w:lang w:val="en-US"/>
        </w:rPr>
        <w:t xml:space="preserve">. The aim will be to help </w:t>
      </w:r>
      <w:r w:rsidR="005F0CCB">
        <w:rPr>
          <w:lang w:val="en-US"/>
        </w:rPr>
        <w:t>Deaf</w:t>
      </w:r>
      <w:r w:rsidRPr="003A02FD">
        <w:rPr>
          <w:lang w:val="en-US"/>
        </w:rPr>
        <w:t xml:space="preserve"> people find suitable subtitled events in the country so they can communicate. I think both </w:t>
      </w:r>
      <w:r w:rsidR="005F0CCB">
        <w:rPr>
          <w:lang w:val="en-US"/>
        </w:rPr>
        <w:t>Deaf</w:t>
      </w:r>
      <w:r w:rsidRPr="003A02FD">
        <w:rPr>
          <w:lang w:val="en-US"/>
        </w:rPr>
        <w:t xml:space="preserve"> and hearing people will be interested in my project idea. So when some people want to book an interpreter/a note taker on the website online it will be quick and simple. It will provide a direct email service to the company </w:t>
      </w:r>
      <w:r w:rsidR="005F0CCB">
        <w:rPr>
          <w:lang w:val="en-US"/>
        </w:rPr>
        <w:t>Deaf</w:t>
      </w:r>
      <w:r w:rsidRPr="003A02FD">
        <w:rPr>
          <w:lang w:val="en-US"/>
        </w:rPr>
        <w:t xml:space="preserve"> Agency which is an interpreting agency</w:t>
      </w:r>
      <w:r>
        <w:rPr>
          <w:lang w:val="en-US"/>
        </w:rPr>
        <w:t xml:space="preserve">. </w:t>
      </w:r>
    </w:p>
    <w:p w14:paraId="2889EE02"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Rationale:</w:t>
      </w:r>
    </w:p>
    <w:p w14:paraId="2889EE03"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(Please provide a detailed explanation of why you think this project needs to be undertaken.)</w:t>
      </w:r>
    </w:p>
    <w:p w14:paraId="5887E5C3" w14:textId="2F9DB12B" w:rsidR="003A02FD" w:rsidRPr="003A02FD" w:rsidRDefault="003A02FD" w:rsidP="003A02FD">
      <w:pPr>
        <w:pBdr>
          <w:top w:val="single" w:sz="4" w:space="1" w:color="auto"/>
          <w:left w:val="single" w:sz="4" w:space="4" w:color="auto"/>
          <w:bottom w:val="single" w:sz="4" w:space="1" w:color="auto"/>
          <w:right w:val="single" w:sz="4" w:space="4" w:color="auto"/>
        </w:pBdr>
        <w:rPr>
          <w:lang w:val="en-US"/>
        </w:rPr>
      </w:pPr>
      <w:r>
        <w:rPr>
          <w:lang w:val="en-US"/>
        </w:rPr>
        <w:t xml:space="preserve">I </w:t>
      </w:r>
      <w:r w:rsidRPr="003A02FD">
        <w:rPr>
          <w:lang w:val="en-US"/>
        </w:rPr>
        <w:t xml:space="preserve">feel this subject needs to be undertaken as I am a partially </w:t>
      </w:r>
      <w:r w:rsidR="005F0CCB">
        <w:rPr>
          <w:lang w:val="en-US"/>
        </w:rPr>
        <w:t>Deaf</w:t>
      </w:r>
      <w:r w:rsidRPr="003A02FD">
        <w:rPr>
          <w:lang w:val="en-US"/>
        </w:rPr>
        <w:t xml:space="preserve"> man so have a good knowledge of what needs to be done in this area. My idea is to create a website where </w:t>
      </w:r>
      <w:r w:rsidR="005F0CCB">
        <w:rPr>
          <w:lang w:val="en-US"/>
        </w:rPr>
        <w:t>Deaf</w:t>
      </w:r>
      <w:r w:rsidRPr="003A02FD">
        <w:rPr>
          <w:lang w:val="en-US"/>
        </w:rPr>
        <w:t xml:space="preserve"> people can log on and find what cinema or events in London are on that contain subtitles so that they ca</w:t>
      </w:r>
      <w:r>
        <w:rPr>
          <w:lang w:val="en-US"/>
        </w:rPr>
        <w:t>n understand what is happening.</w:t>
      </w:r>
    </w:p>
    <w:p w14:paraId="5A538189" w14:textId="450D9D15" w:rsidR="003A02FD" w:rsidRDefault="003A02FD" w:rsidP="003A02FD">
      <w:pPr>
        <w:pBdr>
          <w:top w:val="single" w:sz="4" w:space="1" w:color="auto"/>
          <w:left w:val="single" w:sz="4" w:space="4" w:color="auto"/>
          <w:bottom w:val="single" w:sz="4" w:space="1" w:color="auto"/>
          <w:right w:val="single" w:sz="4" w:space="4" w:color="auto"/>
        </w:pBdr>
        <w:rPr>
          <w:lang w:val="en-US"/>
        </w:rPr>
      </w:pPr>
      <w:r>
        <w:rPr>
          <w:lang w:val="en-US"/>
        </w:rPr>
        <w:t>So my website will:</w:t>
      </w:r>
    </w:p>
    <w:p w14:paraId="40C55E77" w14:textId="77777777"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Contain Subtitled cinema places with dates and times</w:t>
      </w:r>
    </w:p>
    <w:p w14:paraId="6EC5C1A9" w14:textId="77777777"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Local cinema that are showing the films with a map tool</w:t>
      </w:r>
    </w:p>
    <w:p w14:paraId="33A366B5" w14:textId="77777777"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Events that can be either subtitled or interpreted</w:t>
      </w:r>
    </w:p>
    <w:p w14:paraId="1EA80067" w14:textId="77777777"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Theatre events that can be interpreted</w:t>
      </w:r>
    </w:p>
    <w:p w14:paraId="2E24304F" w14:textId="77777777"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Mosque services that can be interpreted</w:t>
      </w:r>
    </w:p>
    <w:p w14:paraId="3D5E05B7" w14:textId="2C6C30C8"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 xml:space="preserve">Links to </w:t>
      </w:r>
      <w:r w:rsidR="005F0CCB">
        <w:rPr>
          <w:lang w:val="en-US"/>
        </w:rPr>
        <w:t>Deaf</w:t>
      </w:r>
      <w:r w:rsidRPr="002D531F">
        <w:rPr>
          <w:lang w:val="en-US"/>
        </w:rPr>
        <w:t xml:space="preserve"> agencies. Services and the RNID</w:t>
      </w:r>
    </w:p>
    <w:p w14:paraId="5B0E0E1A" w14:textId="629B3212" w:rsidR="002D531F" w:rsidRPr="002D531F" w:rsidRDefault="005F0CCB"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Pr>
          <w:lang w:val="en-US"/>
        </w:rPr>
        <w:t>Deaf</w:t>
      </w:r>
      <w:r w:rsidR="002D531F" w:rsidRPr="002D531F">
        <w:rPr>
          <w:lang w:val="en-US"/>
        </w:rPr>
        <w:t xml:space="preserve"> trained driving instructors</w:t>
      </w:r>
    </w:p>
    <w:p w14:paraId="5AEE1F74" w14:textId="453FE65E" w:rsidR="002D531F" w:rsidRPr="002D531F" w:rsidRDefault="002D531F" w:rsidP="002D531F">
      <w:pPr>
        <w:pStyle w:val="ListParagraph"/>
        <w:numPr>
          <w:ilvl w:val="0"/>
          <w:numId w:val="35"/>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Possible news feed</w:t>
      </w:r>
    </w:p>
    <w:p w14:paraId="058D2FE5" w14:textId="441A50FA" w:rsidR="002D531F" w:rsidRPr="002D531F" w:rsidRDefault="002D531F" w:rsidP="002D531F">
      <w:pPr>
        <w:spacing w:before="0" w:after="0"/>
        <w:jc w:val="left"/>
        <w:rPr>
          <w:lang w:val="en-US"/>
        </w:rPr>
      </w:pPr>
      <w:r>
        <w:rPr>
          <w:lang w:val="en-US"/>
        </w:rPr>
        <w:br w:type="page"/>
      </w:r>
    </w:p>
    <w:p w14:paraId="563DC709" w14:textId="793907F3" w:rsidR="002D531F" w:rsidRPr="002D531F" w:rsidRDefault="003A02FD" w:rsidP="002D531F">
      <w:pPr>
        <w:pBdr>
          <w:top w:val="single" w:sz="4" w:space="1" w:color="auto"/>
          <w:left w:val="single" w:sz="4" w:space="4" w:color="auto"/>
          <w:bottom w:val="single" w:sz="4" w:space="1" w:color="auto"/>
          <w:right w:val="single" w:sz="4" w:space="4" w:color="auto"/>
        </w:pBdr>
        <w:rPr>
          <w:lang w:val="en-US"/>
        </w:rPr>
      </w:pPr>
      <w:r w:rsidRPr="003A02FD">
        <w:rPr>
          <w:lang w:val="en-US"/>
        </w:rPr>
        <w:lastRenderedPageBreak/>
        <w:t xml:space="preserve">Check if similar </w:t>
      </w:r>
      <w:r w:rsidR="002D531F">
        <w:rPr>
          <w:lang w:val="en-US"/>
        </w:rPr>
        <w:t>websites are already available?</w:t>
      </w:r>
    </w:p>
    <w:p w14:paraId="57E9D650" w14:textId="48056037" w:rsidR="002D531F" w:rsidRPr="002D531F" w:rsidRDefault="002D531F" w:rsidP="002D531F">
      <w:pPr>
        <w:pBdr>
          <w:top w:val="single" w:sz="4" w:space="1" w:color="auto"/>
          <w:left w:val="single" w:sz="4" w:space="4" w:color="auto"/>
          <w:bottom w:val="single" w:sz="4" w:space="1" w:color="auto"/>
          <w:right w:val="single" w:sz="4" w:space="4" w:color="auto"/>
        </w:pBdr>
        <w:rPr>
          <w:lang w:val="en-US"/>
        </w:rPr>
      </w:pPr>
      <w:r w:rsidRPr="002D531F">
        <w:rPr>
          <w:lang w:val="en-US"/>
        </w:rPr>
        <w:t xml:space="preserve">I have been checked some similar website. There has few </w:t>
      </w:r>
      <w:r w:rsidR="005F0CCB">
        <w:rPr>
          <w:lang w:val="en-US"/>
        </w:rPr>
        <w:t>Deaf</w:t>
      </w:r>
      <w:r w:rsidRPr="002D531F">
        <w:rPr>
          <w:lang w:val="en-US"/>
        </w:rPr>
        <w:t xml:space="preserve"> websites that </w:t>
      </w:r>
      <w:r w:rsidR="005F0CCB">
        <w:rPr>
          <w:lang w:val="en-US"/>
        </w:rPr>
        <w:t>Deaf</w:t>
      </w:r>
      <w:r w:rsidRPr="002D531F">
        <w:rPr>
          <w:lang w:val="en-US"/>
        </w:rPr>
        <w:t>/hearing people use these websites for c</w:t>
      </w:r>
      <w:r>
        <w:rPr>
          <w:lang w:val="en-US"/>
        </w:rPr>
        <w:t>hecking some movies and events.</w:t>
      </w:r>
    </w:p>
    <w:p w14:paraId="2889EE07" w14:textId="128ADFFD" w:rsidR="00A601D4" w:rsidRPr="009B5C9F" w:rsidRDefault="002D531F" w:rsidP="002D531F">
      <w:pPr>
        <w:pBdr>
          <w:top w:val="single" w:sz="4" w:space="1" w:color="auto"/>
          <w:left w:val="single" w:sz="4" w:space="4" w:color="auto"/>
          <w:bottom w:val="single" w:sz="4" w:space="1" w:color="auto"/>
          <w:right w:val="single" w:sz="4" w:space="4" w:color="auto"/>
        </w:pBdr>
        <w:rPr>
          <w:lang w:val="en-US"/>
        </w:rPr>
      </w:pPr>
      <w:r w:rsidRPr="002D531F">
        <w:rPr>
          <w:lang w:val="en-US"/>
        </w:rPr>
        <w:t>Look at below these websites:</w:t>
      </w:r>
    </w:p>
    <w:p w14:paraId="00767CA7" w14:textId="34B76339" w:rsidR="002D531F" w:rsidRPr="002D531F" w:rsidRDefault="0085585C" w:rsidP="002D531F">
      <w:pPr>
        <w:pStyle w:val="ListParagraph"/>
        <w:numPr>
          <w:ilvl w:val="0"/>
          <w:numId w:val="34"/>
        </w:numPr>
        <w:pBdr>
          <w:top w:val="single" w:sz="4" w:space="1" w:color="auto"/>
          <w:left w:val="single" w:sz="4" w:space="4" w:color="auto"/>
          <w:bottom w:val="single" w:sz="4" w:space="1" w:color="auto"/>
          <w:right w:val="single" w:sz="4" w:space="4" w:color="auto"/>
        </w:pBdr>
        <w:rPr>
          <w:lang w:val="en-US"/>
        </w:rPr>
      </w:pPr>
      <w:hyperlink r:id="rId75" w:history="1">
        <w:r w:rsidR="002D531F" w:rsidRPr="002D531F">
          <w:rPr>
            <w:rStyle w:val="Hyperlink"/>
            <w:lang w:val="en-US"/>
          </w:rPr>
          <w:t>http://www.royal</w:t>
        </w:r>
        <w:r w:rsidR="005F0CCB">
          <w:rPr>
            <w:rStyle w:val="Hyperlink"/>
            <w:lang w:val="en-US"/>
          </w:rPr>
          <w:t>Deaf</w:t>
        </w:r>
        <w:r w:rsidR="002D531F" w:rsidRPr="002D531F">
          <w:rPr>
            <w:rStyle w:val="Hyperlink"/>
            <w:lang w:val="en-US"/>
          </w:rPr>
          <w:t>.org.uk/</w:t>
        </w:r>
      </w:hyperlink>
    </w:p>
    <w:p w14:paraId="5A21BED7" w14:textId="117739F9" w:rsidR="002D531F" w:rsidRPr="002D531F" w:rsidRDefault="0085585C" w:rsidP="002D531F">
      <w:pPr>
        <w:pStyle w:val="ListParagraph"/>
        <w:numPr>
          <w:ilvl w:val="0"/>
          <w:numId w:val="34"/>
        </w:numPr>
        <w:pBdr>
          <w:top w:val="single" w:sz="4" w:space="1" w:color="auto"/>
          <w:left w:val="single" w:sz="4" w:space="4" w:color="auto"/>
          <w:bottom w:val="single" w:sz="4" w:space="1" w:color="auto"/>
          <w:right w:val="single" w:sz="4" w:space="4" w:color="auto"/>
        </w:pBdr>
        <w:rPr>
          <w:lang w:val="en-US"/>
        </w:rPr>
      </w:pPr>
      <w:hyperlink r:id="rId76" w:history="1">
        <w:r w:rsidR="002D531F" w:rsidRPr="002D531F">
          <w:rPr>
            <w:rStyle w:val="Hyperlink"/>
            <w:lang w:val="en-US"/>
          </w:rPr>
          <w:t>https://bda.org.uk/</w:t>
        </w:r>
      </w:hyperlink>
    </w:p>
    <w:p w14:paraId="5D29D53C" w14:textId="0D35066A" w:rsidR="002D531F" w:rsidRPr="002D531F" w:rsidRDefault="0085585C" w:rsidP="002D531F">
      <w:pPr>
        <w:pStyle w:val="ListParagraph"/>
        <w:numPr>
          <w:ilvl w:val="0"/>
          <w:numId w:val="34"/>
        </w:numPr>
        <w:pBdr>
          <w:top w:val="single" w:sz="4" w:space="1" w:color="auto"/>
          <w:left w:val="single" w:sz="4" w:space="4" w:color="auto"/>
          <w:bottom w:val="single" w:sz="4" w:space="1" w:color="auto"/>
          <w:right w:val="single" w:sz="4" w:space="4" w:color="auto"/>
        </w:pBdr>
        <w:rPr>
          <w:lang w:val="en-US"/>
        </w:rPr>
      </w:pPr>
      <w:hyperlink r:id="rId77" w:history="1">
        <w:r w:rsidR="002D531F" w:rsidRPr="002D531F">
          <w:rPr>
            <w:rStyle w:val="Hyperlink"/>
            <w:lang w:val="en-US"/>
          </w:rPr>
          <w:t>https://www.actiononhearingloss.org.uk/</w:t>
        </w:r>
      </w:hyperlink>
    </w:p>
    <w:p w14:paraId="2889EE08" w14:textId="28E63E7B" w:rsidR="00A601D4" w:rsidRDefault="002D531F" w:rsidP="002D531F">
      <w:pPr>
        <w:pStyle w:val="ListParagraph"/>
        <w:numPr>
          <w:ilvl w:val="0"/>
          <w:numId w:val="34"/>
        </w:numPr>
        <w:pBdr>
          <w:top w:val="single" w:sz="4" w:space="1" w:color="auto"/>
          <w:left w:val="single" w:sz="4" w:space="4" w:color="auto"/>
          <w:bottom w:val="single" w:sz="4" w:space="1" w:color="auto"/>
          <w:right w:val="single" w:sz="4" w:space="4" w:color="auto"/>
        </w:pBdr>
        <w:rPr>
          <w:lang w:val="en-US"/>
        </w:rPr>
      </w:pPr>
      <w:r w:rsidRPr="002D531F">
        <w:rPr>
          <w:lang w:val="en-US"/>
        </w:rPr>
        <w:t>http://www.yourlocalcinema.com/ (cinema)</w:t>
      </w:r>
    </w:p>
    <w:p w14:paraId="12ECD3AF" w14:textId="448AD341" w:rsidR="002D531F" w:rsidRDefault="002D531F" w:rsidP="002D531F">
      <w:pPr>
        <w:pBdr>
          <w:top w:val="single" w:sz="4" w:space="1" w:color="auto"/>
          <w:left w:val="single" w:sz="4" w:space="4" w:color="auto"/>
          <w:bottom w:val="single" w:sz="4" w:space="1" w:color="auto"/>
          <w:right w:val="single" w:sz="4" w:space="4" w:color="auto"/>
        </w:pBdr>
        <w:rPr>
          <w:lang w:val="en-US"/>
        </w:rPr>
      </w:pPr>
      <w:r w:rsidRPr="002D531F">
        <w:rPr>
          <w:lang w:val="en-US"/>
        </w:rPr>
        <w:t xml:space="preserve">What are strengths and weaknesses of existing </w:t>
      </w:r>
      <w:r w:rsidR="005F0CCB">
        <w:rPr>
          <w:lang w:val="en-US"/>
        </w:rPr>
        <w:t>Deaf</w:t>
      </w:r>
      <w:r w:rsidRPr="002D531F">
        <w:rPr>
          <w:lang w:val="en-US"/>
        </w:rPr>
        <w:t xml:space="preserve"> website?</w:t>
      </w:r>
    </w:p>
    <w:p w14:paraId="5D5EAC5B" w14:textId="5977E3FD" w:rsidR="002D531F" w:rsidRDefault="002D531F" w:rsidP="002D531F">
      <w:pPr>
        <w:pBdr>
          <w:top w:val="single" w:sz="4" w:space="1" w:color="auto"/>
          <w:left w:val="single" w:sz="4" w:space="4" w:color="auto"/>
          <w:bottom w:val="single" w:sz="4" w:space="1" w:color="auto"/>
          <w:right w:val="single" w:sz="4" w:space="4" w:color="auto"/>
        </w:pBdr>
        <w:rPr>
          <w:lang w:val="en-US"/>
        </w:rPr>
      </w:pPr>
      <w:r>
        <w:rPr>
          <w:lang w:val="en-US"/>
        </w:rPr>
        <w:t>The strengths are</w:t>
      </w:r>
      <w:r w:rsidRPr="002D531F">
        <w:rPr>
          <w:lang w:val="en-US"/>
        </w:rPr>
        <w:t>:</w:t>
      </w:r>
    </w:p>
    <w:p w14:paraId="56B44999" w14:textId="00FCE9C9" w:rsidR="002D531F" w:rsidRPr="002D531F" w:rsidRDefault="002D531F" w:rsidP="002D531F">
      <w:pPr>
        <w:pStyle w:val="ListParagraph"/>
        <w:numPr>
          <w:ilvl w:val="0"/>
          <w:numId w:val="36"/>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Find the events</w:t>
      </w:r>
    </w:p>
    <w:p w14:paraId="3D9FFBF3" w14:textId="77777777" w:rsidR="002D531F" w:rsidRPr="002D531F" w:rsidRDefault="002D531F" w:rsidP="002D531F">
      <w:pPr>
        <w:pStyle w:val="ListParagraph"/>
        <w:numPr>
          <w:ilvl w:val="0"/>
          <w:numId w:val="36"/>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Find the cinema which has subtitled movies</w:t>
      </w:r>
    </w:p>
    <w:p w14:paraId="67723BCC" w14:textId="62AF7A8A" w:rsidR="002D531F" w:rsidRPr="002D531F" w:rsidRDefault="002D531F" w:rsidP="002D531F">
      <w:pPr>
        <w:pStyle w:val="ListParagraph"/>
        <w:numPr>
          <w:ilvl w:val="0"/>
          <w:numId w:val="36"/>
        </w:numPr>
        <w:pBdr>
          <w:top w:val="single" w:sz="4" w:space="1" w:color="auto"/>
          <w:left w:val="single" w:sz="4" w:space="4" w:color="auto"/>
          <w:bottom w:val="single" w:sz="4" w:space="1" w:color="auto"/>
          <w:right w:val="single" w:sz="4" w:space="4" w:color="auto"/>
        </w:pBdr>
        <w:spacing w:after="0"/>
        <w:rPr>
          <w:lang w:val="en-US"/>
        </w:rPr>
      </w:pPr>
      <w:r w:rsidRPr="002D531F">
        <w:rPr>
          <w:lang w:val="en-US"/>
        </w:rPr>
        <w:t>Book an interpreter</w:t>
      </w:r>
    </w:p>
    <w:p w14:paraId="5EB7DE58" w14:textId="77777777" w:rsidR="002D531F" w:rsidRDefault="002D531F" w:rsidP="00A601D4">
      <w:pPr>
        <w:pBdr>
          <w:top w:val="single" w:sz="4" w:space="1" w:color="auto"/>
          <w:left w:val="single" w:sz="4" w:space="4" w:color="auto"/>
          <w:bottom w:val="single" w:sz="4" w:space="1" w:color="auto"/>
          <w:right w:val="single" w:sz="4" w:space="4" w:color="auto"/>
        </w:pBdr>
        <w:rPr>
          <w:lang w:val="en-US"/>
        </w:rPr>
      </w:pPr>
    </w:p>
    <w:p w14:paraId="2889EE09" w14:textId="30A5ABAD" w:rsidR="00A601D4" w:rsidRDefault="002D531F" w:rsidP="00A601D4">
      <w:pPr>
        <w:pBdr>
          <w:top w:val="single" w:sz="4" w:space="1" w:color="auto"/>
          <w:left w:val="single" w:sz="4" w:space="4" w:color="auto"/>
          <w:bottom w:val="single" w:sz="4" w:space="1" w:color="auto"/>
          <w:right w:val="single" w:sz="4" w:space="4" w:color="auto"/>
        </w:pBdr>
        <w:rPr>
          <w:lang w:val="en-US"/>
        </w:rPr>
      </w:pPr>
      <w:r>
        <w:rPr>
          <w:lang w:val="en-US"/>
        </w:rPr>
        <w:t>The weaknesses are</w:t>
      </w:r>
      <w:r w:rsidRPr="002D531F">
        <w:rPr>
          <w:lang w:val="en-US"/>
        </w:rPr>
        <w:t>:</w:t>
      </w:r>
    </w:p>
    <w:p w14:paraId="4ED9AF48" w14:textId="56AE9EF3" w:rsidR="002D531F" w:rsidRDefault="00BF085E" w:rsidP="00BF085E">
      <w:pPr>
        <w:pStyle w:val="ListParagraph"/>
        <w:numPr>
          <w:ilvl w:val="0"/>
          <w:numId w:val="37"/>
        </w:numPr>
        <w:pBdr>
          <w:top w:val="single" w:sz="4" w:space="1" w:color="auto"/>
          <w:left w:val="single" w:sz="4" w:space="4" w:color="auto"/>
          <w:bottom w:val="single" w:sz="4" w:space="1" w:color="auto"/>
          <w:right w:val="single" w:sz="4" w:space="4" w:color="auto"/>
        </w:pBdr>
        <w:rPr>
          <w:lang w:val="en-US"/>
        </w:rPr>
      </w:pPr>
      <w:r w:rsidRPr="00BF085E">
        <w:rPr>
          <w:lang w:val="en-US"/>
        </w:rPr>
        <w:t xml:space="preserve">Too hard to find the cinema has subtitled (for example, when you find the subtitled movie on </w:t>
      </w:r>
      <w:proofErr w:type="spellStart"/>
      <w:r w:rsidRPr="00BF085E">
        <w:rPr>
          <w:lang w:val="en-US"/>
        </w:rPr>
        <w:t>Vue</w:t>
      </w:r>
      <w:proofErr w:type="spellEnd"/>
      <w:r w:rsidRPr="00BF085E">
        <w:rPr>
          <w:lang w:val="en-US"/>
        </w:rPr>
        <w:t xml:space="preserve">, </w:t>
      </w:r>
      <w:proofErr w:type="spellStart"/>
      <w:r w:rsidRPr="00BF085E">
        <w:rPr>
          <w:lang w:val="en-US"/>
        </w:rPr>
        <w:t>Cineworld</w:t>
      </w:r>
      <w:proofErr w:type="spellEnd"/>
      <w:r w:rsidRPr="00BF085E">
        <w:rPr>
          <w:lang w:val="en-US"/>
        </w:rPr>
        <w:t xml:space="preserve"> and Odeon official website but they don’t show up like 'S' subtitled)</w:t>
      </w:r>
    </w:p>
    <w:p w14:paraId="59F45D2A" w14:textId="795F47F3"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What is special about your website</w:t>
      </w:r>
      <w:r>
        <w:rPr>
          <w:lang w:val="en-US"/>
        </w:rPr>
        <w:t>?</w:t>
      </w:r>
    </w:p>
    <w:p w14:paraId="38789F2E" w14:textId="0930320E" w:rsidR="00BF085E" w:rsidRPr="00BF085E" w:rsidRDefault="005F0CCB" w:rsidP="00BF085E">
      <w:pPr>
        <w:pBdr>
          <w:top w:val="single" w:sz="4" w:space="1" w:color="auto"/>
          <w:left w:val="single" w:sz="4" w:space="4" w:color="auto"/>
          <w:bottom w:val="single" w:sz="4" w:space="1" w:color="auto"/>
          <w:right w:val="single" w:sz="4" w:space="4" w:color="auto"/>
        </w:pBdr>
        <w:rPr>
          <w:lang w:val="en-US"/>
        </w:rPr>
      </w:pPr>
      <w:r>
        <w:rPr>
          <w:lang w:val="en-US"/>
        </w:rPr>
        <w:t>Deaf</w:t>
      </w:r>
      <w:r w:rsidR="00BF085E" w:rsidRPr="00BF085E">
        <w:rPr>
          <w:lang w:val="en-US"/>
        </w:rPr>
        <w:t>/hearing people will find the cinema which has subtitled movies in my website so it helps them to go to the cinema in London area. They will find the events like drama, paintball, fun games and more. Also, they want to b</w:t>
      </w:r>
      <w:r w:rsidR="00BF085E">
        <w:rPr>
          <w:lang w:val="en-US"/>
        </w:rPr>
        <w:t>ook an interpreter for meeting.</w:t>
      </w:r>
    </w:p>
    <w:p w14:paraId="65464822" w14:textId="48E1E5C0"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What tools</w:t>
      </w:r>
      <w:r>
        <w:rPr>
          <w:lang w:val="en-US"/>
        </w:rPr>
        <w:t>/software do you intend to use?</w:t>
      </w:r>
    </w:p>
    <w:p w14:paraId="043283B3" w14:textId="544A2F05" w:rsid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 xml:space="preserve">I am not sure because I have not started to </w:t>
      </w:r>
      <w:proofErr w:type="gramStart"/>
      <w:r w:rsidRPr="00BF085E">
        <w:rPr>
          <w:lang w:val="en-US"/>
        </w:rPr>
        <w:t>creating</w:t>
      </w:r>
      <w:proofErr w:type="gramEnd"/>
      <w:r w:rsidRPr="00BF085E">
        <w:rPr>
          <w:lang w:val="en-US"/>
        </w:rPr>
        <w:t xml:space="preserve"> websites. I was thinking about how to design the website. I have started sketching this week.</w:t>
      </w:r>
    </w:p>
    <w:p w14:paraId="1D37DB75" w14:textId="77777777" w:rsidR="00BF085E" w:rsidRDefault="00BF085E" w:rsidP="00BF085E">
      <w:pPr>
        <w:pBdr>
          <w:top w:val="single" w:sz="4" w:space="1" w:color="auto"/>
          <w:left w:val="single" w:sz="4" w:space="4" w:color="auto"/>
          <w:bottom w:val="single" w:sz="4" w:space="1" w:color="auto"/>
          <w:right w:val="single" w:sz="4" w:space="4" w:color="auto"/>
        </w:pBdr>
        <w:rPr>
          <w:lang w:val="en-US"/>
        </w:rPr>
      </w:pPr>
    </w:p>
    <w:p w14:paraId="2889EE0A" w14:textId="38CE95FE" w:rsidR="00A601D4" w:rsidRPr="009B5C9F" w:rsidRDefault="00BF085E" w:rsidP="00A601D4">
      <w:pPr>
        <w:pBdr>
          <w:top w:val="single" w:sz="4" w:space="1" w:color="auto"/>
          <w:left w:val="single" w:sz="4" w:space="4" w:color="auto"/>
          <w:bottom w:val="single" w:sz="4" w:space="1" w:color="auto"/>
          <w:right w:val="single" w:sz="4" w:space="4" w:color="auto"/>
        </w:pBdr>
        <w:rPr>
          <w:lang w:val="en-US"/>
        </w:rPr>
      </w:pPr>
      <w:r w:rsidRPr="00BF085E">
        <w:rPr>
          <w:lang w:val="en-US"/>
        </w:rPr>
        <w:t>Supervisor: Aloysius</w:t>
      </w:r>
      <w:r>
        <w:rPr>
          <w:lang w:val="en-US"/>
        </w:rPr>
        <w:t xml:space="preserve"> </w:t>
      </w:r>
      <w:proofErr w:type="spellStart"/>
      <w:r>
        <w:rPr>
          <w:lang w:val="en-US"/>
        </w:rPr>
        <w:t>Edoh</w:t>
      </w:r>
      <w:proofErr w:type="spellEnd"/>
    </w:p>
    <w:p w14:paraId="2889EE0C" w14:textId="77777777" w:rsidR="00A601D4" w:rsidRDefault="00A601D4" w:rsidP="00A601D4">
      <w:pPr>
        <w:pStyle w:val="UnnumberedHeading1"/>
      </w:pPr>
      <w:bookmarkStart w:id="99" w:name="_Toc435981560"/>
      <w:bookmarkStart w:id="100" w:name="_Toc512843594"/>
      <w:r>
        <w:lastRenderedPageBreak/>
        <w:t>Appendix B</w:t>
      </w:r>
      <w:r w:rsidRPr="009B5C9F">
        <w:t xml:space="preserve"> - </w:t>
      </w:r>
      <w:r>
        <w:t>Final</w:t>
      </w:r>
      <w:r w:rsidRPr="009B5C9F">
        <w:t xml:space="preserve"> Project Proposal</w:t>
      </w:r>
      <w:bookmarkEnd w:id="99"/>
      <w:bookmarkEnd w:id="100"/>
    </w:p>
    <w:p w14:paraId="2889EE0D"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Project (CN6103)</w:t>
      </w:r>
      <w:r w:rsidRPr="009B5C9F">
        <w:rPr>
          <w:lang w:val="en-US"/>
        </w:rPr>
        <w:tab/>
      </w:r>
      <w:r w:rsidRPr="009B5C9F">
        <w:rPr>
          <w:lang w:val="en-US"/>
        </w:rPr>
        <w:tab/>
      </w:r>
      <w:r w:rsidRPr="009B5C9F">
        <w:rPr>
          <w:lang w:val="en-US"/>
        </w:rPr>
        <w:tab/>
      </w:r>
      <w:r w:rsidRPr="009B5C9F">
        <w:rPr>
          <w:lang w:val="en-US"/>
        </w:rPr>
        <w:tab/>
      </w:r>
      <w:r>
        <w:rPr>
          <w:lang w:val="en-US"/>
        </w:rPr>
        <w:tab/>
      </w:r>
      <w:r>
        <w:rPr>
          <w:lang w:val="en-US"/>
        </w:rPr>
        <w:tab/>
      </w:r>
      <w:r w:rsidRPr="009B5C9F">
        <w:rPr>
          <w:lang w:val="en-US"/>
        </w:rPr>
        <w:t>Initial Proposal Form</w:t>
      </w:r>
    </w:p>
    <w:p w14:paraId="2889EE0E"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
    <w:p w14:paraId="2889EE0F" w14:textId="095FB30F"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roofErr w:type="spellStart"/>
      <w:r w:rsidRPr="009B5C9F">
        <w:rPr>
          <w:lang w:val="en-US"/>
        </w:rPr>
        <w:t>Programme</w:t>
      </w:r>
      <w:proofErr w:type="spellEnd"/>
      <w:r w:rsidRPr="009B5C9F">
        <w:rPr>
          <w:lang w:val="en-US"/>
        </w:rPr>
        <w:t>:</w:t>
      </w:r>
      <w:r w:rsidR="00BF085E">
        <w:rPr>
          <w:lang w:val="en-US"/>
        </w:rPr>
        <w:t xml:space="preserve"> Computer Science</w:t>
      </w:r>
      <w:r w:rsidRPr="009B5C9F">
        <w:rPr>
          <w:lang w:val="en-US"/>
        </w:rPr>
        <w:tab/>
      </w:r>
      <w:r w:rsidRPr="009B5C9F">
        <w:rPr>
          <w:lang w:val="en-US"/>
        </w:rPr>
        <w:tab/>
      </w:r>
      <w:r w:rsidRPr="009B5C9F">
        <w:rPr>
          <w:lang w:val="en-US"/>
        </w:rPr>
        <w:tab/>
      </w:r>
      <w:r w:rsidRPr="009B5C9F">
        <w:rPr>
          <w:lang w:val="en-US"/>
        </w:rPr>
        <w:tab/>
      </w:r>
      <w:r w:rsidRPr="009B5C9F">
        <w:rPr>
          <w:lang w:val="en-US"/>
        </w:rPr>
        <w:tab/>
        <w:t>Year:</w:t>
      </w:r>
      <w:r w:rsidRPr="009B5C9F">
        <w:rPr>
          <w:lang w:val="en-US"/>
        </w:rPr>
        <w:tab/>
      </w:r>
      <w:r w:rsidR="00BF085E">
        <w:rPr>
          <w:lang w:val="en-US"/>
        </w:rPr>
        <w:t>2017</w:t>
      </w:r>
    </w:p>
    <w:p w14:paraId="2889EE11" w14:textId="39517293"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r>
      <w:r w:rsidRPr="009B5C9F">
        <w:rPr>
          <w:lang w:val="en-US"/>
        </w:rPr>
        <w:tab/>
        <w:t>Semester:</w:t>
      </w:r>
      <w:r w:rsidR="00BF085E">
        <w:rPr>
          <w:lang w:val="en-US"/>
        </w:rPr>
        <w:t xml:space="preserve"> Term 1</w:t>
      </w:r>
      <w:r w:rsidRPr="009B5C9F">
        <w:rPr>
          <w:lang w:val="en-US"/>
        </w:rPr>
        <w:tab/>
      </w:r>
    </w:p>
    <w:p w14:paraId="2889EE13" w14:textId="54B75605"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Student Number:</w:t>
      </w:r>
      <w:r w:rsidR="00BF085E">
        <w:rPr>
          <w:lang w:val="en-US"/>
        </w:rPr>
        <w:t xml:space="preserve"> u1508767</w:t>
      </w:r>
      <w:r w:rsidR="00BF085E">
        <w:rPr>
          <w:lang w:val="en-US"/>
        </w:rPr>
        <w:tab/>
      </w:r>
    </w:p>
    <w:p w14:paraId="2889EE14" w14:textId="3EAAE008"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Proposed Title:</w:t>
      </w:r>
      <w:r w:rsidRPr="009B5C9F">
        <w:rPr>
          <w:lang w:val="en-US"/>
        </w:rPr>
        <w:tab/>
      </w:r>
      <w:r w:rsidR="005F0CCB">
        <w:rPr>
          <w:lang w:val="en-US"/>
        </w:rPr>
        <w:t>Deaf</w:t>
      </w:r>
      <w:r w:rsidR="00BF085E">
        <w:rPr>
          <w:lang w:val="en-US"/>
        </w:rPr>
        <w:t xml:space="preserve"> Website</w:t>
      </w:r>
    </w:p>
    <w:p w14:paraId="2889EE17"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Proposed Aim:</w:t>
      </w:r>
      <w:r w:rsidRPr="009B5C9F">
        <w:rPr>
          <w:lang w:val="en-US"/>
        </w:rPr>
        <w:tab/>
      </w:r>
    </w:p>
    <w:p w14:paraId="2889EE18" w14:textId="77777777" w:rsidR="00A601D4"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(Please provide a brief summary of what you hope to achieve by the end of your project. Your proposed aim should clearly identify your topic of interest.)</w:t>
      </w:r>
    </w:p>
    <w:p w14:paraId="186BF22F" w14:textId="532A5C50" w:rsidR="00BF085E" w:rsidRPr="009B5C9F" w:rsidRDefault="00BF085E" w:rsidP="00A601D4">
      <w:pPr>
        <w:pBdr>
          <w:top w:val="single" w:sz="4" w:space="1" w:color="auto"/>
          <w:left w:val="single" w:sz="4" w:space="4" w:color="auto"/>
          <w:bottom w:val="single" w:sz="4" w:space="1" w:color="auto"/>
          <w:right w:val="single" w:sz="4" w:space="4" w:color="auto"/>
        </w:pBdr>
        <w:rPr>
          <w:lang w:val="en-US"/>
        </w:rPr>
      </w:pPr>
      <w:r w:rsidRPr="00BF085E">
        <w:rPr>
          <w:lang w:val="en-US"/>
        </w:rPr>
        <w:t xml:space="preserve">I will aim to create a website for </w:t>
      </w:r>
      <w:r w:rsidR="005F0CCB">
        <w:rPr>
          <w:lang w:val="en-US"/>
        </w:rPr>
        <w:t>Deaf</w:t>
      </w:r>
      <w:r w:rsidRPr="00BF085E">
        <w:rPr>
          <w:lang w:val="en-US"/>
        </w:rPr>
        <w:t xml:space="preserve">/hard of hearing and hearing people. I will add subtitled cinema events, book an interpreter or note taking service. The aim will be to help </w:t>
      </w:r>
      <w:r w:rsidR="005F0CCB">
        <w:rPr>
          <w:lang w:val="en-US"/>
        </w:rPr>
        <w:t>Deaf</w:t>
      </w:r>
      <w:r w:rsidRPr="00BF085E">
        <w:rPr>
          <w:lang w:val="en-US"/>
        </w:rPr>
        <w:t xml:space="preserve"> people find suitable subtitled events in the country so they can communicate. I think both </w:t>
      </w:r>
      <w:r w:rsidR="005F0CCB">
        <w:rPr>
          <w:lang w:val="en-US"/>
        </w:rPr>
        <w:t>Deaf</w:t>
      </w:r>
      <w:r w:rsidRPr="00BF085E">
        <w:rPr>
          <w:lang w:val="en-US"/>
        </w:rPr>
        <w:t xml:space="preserve"> and hearing people will be interested in my project idea. So when some people want to book an interpreter/a note taker on the website online it will be quick and simple. It will provide a direct email service to the company </w:t>
      </w:r>
      <w:r w:rsidR="005F0CCB">
        <w:rPr>
          <w:lang w:val="en-US"/>
        </w:rPr>
        <w:t>Deaf</w:t>
      </w:r>
      <w:r w:rsidRPr="00BF085E">
        <w:rPr>
          <w:lang w:val="en-US"/>
        </w:rPr>
        <w:t xml:space="preserve"> Agency which is an interpreting agency.</w:t>
      </w:r>
    </w:p>
    <w:p w14:paraId="2889EE19" w14:textId="113EB7A5" w:rsidR="00A601D4" w:rsidRDefault="00BF085E" w:rsidP="00A601D4">
      <w:pPr>
        <w:pBdr>
          <w:top w:val="single" w:sz="4" w:space="1" w:color="auto"/>
          <w:left w:val="single" w:sz="4" w:space="4" w:color="auto"/>
          <w:bottom w:val="single" w:sz="4" w:space="1" w:color="auto"/>
          <w:right w:val="single" w:sz="4" w:space="4" w:color="auto"/>
        </w:pBdr>
        <w:rPr>
          <w:lang w:val="en-US"/>
        </w:rPr>
      </w:pPr>
      <w:r w:rsidRPr="00BF085E">
        <w:rPr>
          <w:lang w:val="en-US"/>
        </w:rPr>
        <w:t xml:space="preserve">I have checked some similar websites. There are a few </w:t>
      </w:r>
      <w:r w:rsidR="005F0CCB">
        <w:rPr>
          <w:lang w:val="en-US"/>
        </w:rPr>
        <w:t>Deaf</w:t>
      </w:r>
      <w:r w:rsidRPr="00BF085E">
        <w:rPr>
          <w:lang w:val="en-US"/>
        </w:rPr>
        <w:t xml:space="preserve"> websites that </w:t>
      </w:r>
      <w:r w:rsidR="005F0CCB">
        <w:rPr>
          <w:lang w:val="en-US"/>
        </w:rPr>
        <w:t>Deaf</w:t>
      </w:r>
      <w:r w:rsidRPr="00BF085E">
        <w:rPr>
          <w:lang w:val="en-US"/>
        </w:rPr>
        <w:t>/hearing people use these websites for checking some movies and events.</w:t>
      </w:r>
    </w:p>
    <w:p w14:paraId="2B89D087" w14:textId="77777777" w:rsidR="00BF085E" w:rsidRDefault="00BF085E" w:rsidP="00A601D4">
      <w:pPr>
        <w:pBdr>
          <w:top w:val="single" w:sz="4" w:space="1" w:color="auto"/>
          <w:left w:val="single" w:sz="4" w:space="4" w:color="auto"/>
          <w:bottom w:val="single" w:sz="4" w:space="1" w:color="auto"/>
          <w:right w:val="single" w:sz="4" w:space="4" w:color="auto"/>
        </w:pBdr>
        <w:rPr>
          <w:lang w:val="en-US"/>
        </w:rPr>
      </w:pPr>
      <w:r w:rsidRPr="00BF085E">
        <w:rPr>
          <w:lang w:val="en-US"/>
        </w:rPr>
        <w:t>Look at below these websites:</w:t>
      </w:r>
    </w:p>
    <w:p w14:paraId="4D8D3A57" w14:textId="68868829" w:rsidR="00BF085E" w:rsidRDefault="0085585C" w:rsidP="00BF085E">
      <w:pPr>
        <w:pBdr>
          <w:top w:val="single" w:sz="4" w:space="1" w:color="auto"/>
          <w:left w:val="single" w:sz="4" w:space="4" w:color="auto"/>
          <w:bottom w:val="single" w:sz="4" w:space="1" w:color="auto"/>
          <w:right w:val="single" w:sz="4" w:space="4" w:color="auto"/>
        </w:pBdr>
        <w:spacing w:after="0"/>
        <w:rPr>
          <w:lang w:val="en-US"/>
        </w:rPr>
      </w:pPr>
      <w:hyperlink r:id="rId78" w:history="1">
        <w:r w:rsidR="00BF085E" w:rsidRPr="004E2D26">
          <w:rPr>
            <w:rStyle w:val="Hyperlink"/>
            <w:lang w:val="en-US"/>
          </w:rPr>
          <w:t>http://www.royal</w:t>
        </w:r>
        <w:r w:rsidR="005F0CCB">
          <w:rPr>
            <w:rStyle w:val="Hyperlink"/>
            <w:lang w:val="en-US"/>
          </w:rPr>
          <w:t>Deaf</w:t>
        </w:r>
        <w:r w:rsidR="00BF085E" w:rsidRPr="004E2D26">
          <w:rPr>
            <w:rStyle w:val="Hyperlink"/>
            <w:lang w:val="en-US"/>
          </w:rPr>
          <w:t>.org.uk/</w:t>
        </w:r>
      </w:hyperlink>
    </w:p>
    <w:p w14:paraId="49A8370A" w14:textId="50D0861F" w:rsidR="00BF085E" w:rsidRDefault="0085585C" w:rsidP="00BF085E">
      <w:pPr>
        <w:pBdr>
          <w:top w:val="single" w:sz="4" w:space="1" w:color="auto"/>
          <w:left w:val="single" w:sz="4" w:space="4" w:color="auto"/>
          <w:bottom w:val="single" w:sz="4" w:space="1" w:color="auto"/>
          <w:right w:val="single" w:sz="4" w:space="4" w:color="auto"/>
        </w:pBdr>
        <w:spacing w:after="0"/>
        <w:rPr>
          <w:lang w:val="en-US"/>
        </w:rPr>
      </w:pPr>
      <w:hyperlink r:id="rId79" w:history="1">
        <w:r w:rsidR="00BF085E" w:rsidRPr="004E2D26">
          <w:rPr>
            <w:rStyle w:val="Hyperlink"/>
            <w:lang w:val="en-US"/>
          </w:rPr>
          <w:t>https://bda.org.uk/</w:t>
        </w:r>
      </w:hyperlink>
    </w:p>
    <w:p w14:paraId="6C7992C2" w14:textId="56F4AA6E" w:rsidR="00BF085E" w:rsidRDefault="0085585C" w:rsidP="00BF085E">
      <w:pPr>
        <w:pBdr>
          <w:top w:val="single" w:sz="4" w:space="1" w:color="auto"/>
          <w:left w:val="single" w:sz="4" w:space="4" w:color="auto"/>
          <w:bottom w:val="single" w:sz="4" w:space="1" w:color="auto"/>
          <w:right w:val="single" w:sz="4" w:space="4" w:color="auto"/>
        </w:pBdr>
        <w:spacing w:after="0"/>
        <w:rPr>
          <w:lang w:val="en-US"/>
        </w:rPr>
      </w:pPr>
      <w:hyperlink r:id="rId80" w:history="1">
        <w:r w:rsidR="00BF085E" w:rsidRPr="004E2D26">
          <w:rPr>
            <w:rStyle w:val="Hyperlink"/>
            <w:lang w:val="en-US"/>
          </w:rPr>
          <w:t>https://www.actiononhearingloss.org.uk/</w:t>
        </w:r>
      </w:hyperlink>
    </w:p>
    <w:p w14:paraId="15956B86" w14:textId="257958C1" w:rsidR="00BF085E" w:rsidRPr="009B5C9F" w:rsidRDefault="0085585C" w:rsidP="00BF085E">
      <w:pPr>
        <w:pBdr>
          <w:top w:val="single" w:sz="4" w:space="1" w:color="auto"/>
          <w:left w:val="single" w:sz="4" w:space="4" w:color="auto"/>
          <w:bottom w:val="single" w:sz="4" w:space="1" w:color="auto"/>
          <w:right w:val="single" w:sz="4" w:space="4" w:color="auto"/>
        </w:pBdr>
        <w:spacing w:after="0"/>
        <w:rPr>
          <w:lang w:val="en-US"/>
        </w:rPr>
      </w:pPr>
      <w:hyperlink r:id="rId81" w:history="1">
        <w:r w:rsidR="00BF085E" w:rsidRPr="004E2D26">
          <w:rPr>
            <w:rStyle w:val="Hyperlink"/>
            <w:lang w:val="en-US"/>
          </w:rPr>
          <w:t>http://www.yourlocalcinema.com/</w:t>
        </w:r>
      </w:hyperlink>
      <w:r w:rsidR="00BF085E">
        <w:rPr>
          <w:lang w:val="en-US"/>
        </w:rPr>
        <w:t xml:space="preserve"> </w:t>
      </w:r>
      <w:r w:rsidR="00BF085E" w:rsidRPr="00BF085E">
        <w:rPr>
          <w:lang w:val="en-US"/>
        </w:rPr>
        <w:t>(cinema)</w:t>
      </w:r>
    </w:p>
    <w:p w14:paraId="2889EE1A"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p>
    <w:p w14:paraId="2AC5D4F9" w14:textId="1F39470F"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 xml:space="preserve">I found some strengths and weaknesses of existing </w:t>
      </w:r>
      <w:r w:rsidR="005F0CCB">
        <w:rPr>
          <w:lang w:val="en-US"/>
        </w:rPr>
        <w:t>Deaf</w:t>
      </w:r>
      <w:r w:rsidRPr="00BF085E">
        <w:rPr>
          <w:lang w:val="en-US"/>
        </w:rPr>
        <w:t xml:space="preserve"> website.</w:t>
      </w:r>
    </w:p>
    <w:p w14:paraId="3A03B236" w14:textId="77777777"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The strengths are:</w:t>
      </w:r>
    </w:p>
    <w:p w14:paraId="1EEB4D0F" w14:textId="4B6449BA" w:rsidR="00BF085E" w:rsidRPr="00BF085E" w:rsidRDefault="00BF085E" w:rsidP="00BF085E">
      <w:pPr>
        <w:pStyle w:val="ListParagraph"/>
        <w:numPr>
          <w:ilvl w:val="0"/>
          <w:numId w:val="37"/>
        </w:numPr>
        <w:pBdr>
          <w:top w:val="single" w:sz="4" w:space="1" w:color="auto"/>
          <w:left w:val="single" w:sz="4" w:space="4" w:color="auto"/>
          <w:bottom w:val="single" w:sz="4" w:space="1" w:color="auto"/>
          <w:right w:val="single" w:sz="4" w:space="4" w:color="auto"/>
        </w:pBdr>
        <w:rPr>
          <w:lang w:val="en-US"/>
        </w:rPr>
      </w:pPr>
      <w:r w:rsidRPr="00BF085E">
        <w:rPr>
          <w:lang w:val="en-US"/>
        </w:rPr>
        <w:t>It finds the events</w:t>
      </w:r>
    </w:p>
    <w:p w14:paraId="6B578D6C" w14:textId="12B8F756" w:rsidR="00BF085E" w:rsidRPr="00BF085E" w:rsidRDefault="00BF085E" w:rsidP="00BF085E">
      <w:pPr>
        <w:pStyle w:val="ListParagraph"/>
        <w:numPr>
          <w:ilvl w:val="0"/>
          <w:numId w:val="37"/>
        </w:numPr>
        <w:pBdr>
          <w:top w:val="single" w:sz="4" w:space="1" w:color="auto"/>
          <w:left w:val="single" w:sz="4" w:space="4" w:color="auto"/>
          <w:bottom w:val="single" w:sz="4" w:space="1" w:color="auto"/>
          <w:right w:val="single" w:sz="4" w:space="4" w:color="auto"/>
        </w:pBdr>
        <w:rPr>
          <w:lang w:val="en-US"/>
        </w:rPr>
      </w:pPr>
      <w:r w:rsidRPr="00BF085E">
        <w:rPr>
          <w:lang w:val="en-US"/>
        </w:rPr>
        <w:t>It finds the cinema which has subtitled movies</w:t>
      </w:r>
    </w:p>
    <w:p w14:paraId="18D96212" w14:textId="4E0FC631" w:rsidR="00BF085E" w:rsidRPr="00BF085E" w:rsidRDefault="00BF085E" w:rsidP="00BF085E">
      <w:pPr>
        <w:pStyle w:val="ListParagraph"/>
        <w:numPr>
          <w:ilvl w:val="0"/>
          <w:numId w:val="37"/>
        </w:numPr>
        <w:pBdr>
          <w:top w:val="single" w:sz="4" w:space="1" w:color="auto"/>
          <w:left w:val="single" w:sz="4" w:space="4" w:color="auto"/>
          <w:bottom w:val="single" w:sz="4" w:space="1" w:color="auto"/>
          <w:right w:val="single" w:sz="4" w:space="4" w:color="auto"/>
        </w:pBdr>
        <w:rPr>
          <w:lang w:val="en-US"/>
        </w:rPr>
      </w:pPr>
      <w:r w:rsidRPr="00BF085E">
        <w:rPr>
          <w:lang w:val="en-US"/>
        </w:rPr>
        <w:t>Book an interpreter</w:t>
      </w:r>
    </w:p>
    <w:p w14:paraId="58D6D3D8" w14:textId="77777777"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r w:rsidRPr="00BF085E">
        <w:rPr>
          <w:lang w:val="en-US"/>
        </w:rPr>
        <w:t>The weaknesses are:</w:t>
      </w:r>
    </w:p>
    <w:p w14:paraId="7C08C02C" w14:textId="00239ACC" w:rsidR="00BF085E" w:rsidRPr="00BF085E" w:rsidRDefault="00BF085E" w:rsidP="00BF085E">
      <w:pPr>
        <w:pStyle w:val="ListParagraph"/>
        <w:numPr>
          <w:ilvl w:val="0"/>
          <w:numId w:val="38"/>
        </w:numPr>
        <w:pBdr>
          <w:top w:val="single" w:sz="4" w:space="1" w:color="auto"/>
          <w:left w:val="single" w:sz="4" w:space="4" w:color="auto"/>
          <w:bottom w:val="single" w:sz="4" w:space="1" w:color="auto"/>
          <w:right w:val="single" w:sz="4" w:space="4" w:color="auto"/>
        </w:pBdr>
        <w:rPr>
          <w:lang w:val="en-US"/>
        </w:rPr>
      </w:pPr>
      <w:r w:rsidRPr="00BF085E">
        <w:rPr>
          <w:lang w:val="en-US"/>
        </w:rPr>
        <w:t>Too hard to find the cinema which has subtitled films and when you do find the film the ‘S’ is not a subtitled film so there is a fault in the web design.</w:t>
      </w:r>
    </w:p>
    <w:p w14:paraId="76C15C61" w14:textId="77777777" w:rsidR="00BF085E" w:rsidRPr="00BF085E" w:rsidRDefault="00BF085E" w:rsidP="00BF085E">
      <w:pPr>
        <w:pBdr>
          <w:top w:val="single" w:sz="4" w:space="1" w:color="auto"/>
          <w:left w:val="single" w:sz="4" w:space="4" w:color="auto"/>
          <w:bottom w:val="single" w:sz="4" w:space="1" w:color="auto"/>
          <w:right w:val="single" w:sz="4" w:space="4" w:color="auto"/>
        </w:pBdr>
        <w:rPr>
          <w:lang w:val="en-US"/>
        </w:rPr>
      </w:pPr>
    </w:p>
    <w:p w14:paraId="2889EE1B" w14:textId="6D6404FA" w:rsidR="00A601D4" w:rsidRDefault="005F0CCB" w:rsidP="00BF085E">
      <w:pPr>
        <w:pBdr>
          <w:top w:val="single" w:sz="4" w:space="1" w:color="auto"/>
          <w:left w:val="single" w:sz="4" w:space="4" w:color="auto"/>
          <w:bottom w:val="single" w:sz="4" w:space="1" w:color="auto"/>
          <w:right w:val="single" w:sz="4" w:space="4" w:color="auto"/>
        </w:pBdr>
        <w:rPr>
          <w:lang w:val="en-US"/>
        </w:rPr>
      </w:pPr>
      <w:r>
        <w:rPr>
          <w:lang w:val="en-US"/>
        </w:rPr>
        <w:lastRenderedPageBreak/>
        <w:t>Deaf</w:t>
      </w:r>
      <w:r w:rsidR="00BF085E" w:rsidRPr="00BF085E">
        <w:rPr>
          <w:lang w:val="en-US"/>
        </w:rPr>
        <w:t>/hearing people will find the cinema which has subtitled movies in my website so it helps them to go to the cinema in the London area. They will find events like drama, paintball, fun games and more. Also, they can book an interpreter for a meeting.</w:t>
      </w:r>
    </w:p>
    <w:p w14:paraId="0226F9F0" w14:textId="77777777" w:rsidR="00B61A8F" w:rsidRDefault="00B61A8F" w:rsidP="00BF085E">
      <w:pPr>
        <w:pBdr>
          <w:top w:val="single" w:sz="4" w:space="1" w:color="auto"/>
          <w:left w:val="single" w:sz="4" w:space="4" w:color="auto"/>
          <w:bottom w:val="single" w:sz="4" w:space="1" w:color="auto"/>
          <w:right w:val="single" w:sz="4" w:space="4" w:color="auto"/>
        </w:pBdr>
        <w:rPr>
          <w:lang w:val="en-US"/>
        </w:rPr>
      </w:pPr>
    </w:p>
    <w:p w14:paraId="78911EBA" w14:textId="7B979B1F" w:rsidR="00B61A8F" w:rsidRPr="00B61A8F" w:rsidRDefault="00B61A8F" w:rsidP="00B61A8F">
      <w:pPr>
        <w:pBdr>
          <w:top w:val="single" w:sz="4" w:space="1" w:color="auto"/>
          <w:left w:val="single" w:sz="4" w:space="4" w:color="auto"/>
          <w:bottom w:val="single" w:sz="4" w:space="1" w:color="auto"/>
          <w:right w:val="single" w:sz="4" w:space="4" w:color="auto"/>
        </w:pBdr>
        <w:rPr>
          <w:lang w:val="en-US"/>
        </w:rPr>
      </w:pPr>
      <w:r w:rsidRPr="00B61A8F">
        <w:rPr>
          <w:lang w:val="en-US"/>
        </w:rPr>
        <w:t>Objectives: (Please provide a list of the objectives you need to achiev</w:t>
      </w:r>
      <w:r>
        <w:rPr>
          <w:lang w:val="en-US"/>
        </w:rPr>
        <w:t>e for your project to succeed.)</w:t>
      </w:r>
    </w:p>
    <w:p w14:paraId="2889EE1C" w14:textId="2BA2CF50" w:rsidR="00A601D4" w:rsidRDefault="00B61A8F" w:rsidP="00B61A8F">
      <w:pPr>
        <w:pBdr>
          <w:top w:val="single" w:sz="4" w:space="1" w:color="auto"/>
          <w:left w:val="single" w:sz="4" w:space="4" w:color="auto"/>
          <w:bottom w:val="single" w:sz="4" w:space="1" w:color="auto"/>
          <w:right w:val="single" w:sz="4" w:space="4" w:color="auto"/>
        </w:pBdr>
        <w:rPr>
          <w:lang w:val="en-US"/>
        </w:rPr>
      </w:pPr>
      <w:r w:rsidRPr="00B61A8F">
        <w:rPr>
          <w:lang w:val="en-US"/>
        </w:rPr>
        <w:t xml:space="preserve">I need for my project to succeed to create a website for </w:t>
      </w:r>
      <w:r w:rsidR="005F0CCB">
        <w:rPr>
          <w:lang w:val="en-US"/>
        </w:rPr>
        <w:t>Deaf</w:t>
      </w:r>
      <w:r w:rsidRPr="00B61A8F">
        <w:rPr>
          <w:lang w:val="en-US"/>
        </w:rPr>
        <w:t xml:space="preserve"> people so they can access it for checking cinema, events and to book an interpreter. That means there will be 3 things involved in one website. I want service users to be happy to use my website because they can access one website so I think they will not need to bother to check other websites or, other events, subtitled cinema and interpreter services at lots of different websites.</w:t>
      </w:r>
    </w:p>
    <w:p w14:paraId="2889EE20"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Rationale:</w:t>
      </w:r>
    </w:p>
    <w:p w14:paraId="2889EE21" w14:textId="77777777" w:rsidR="00A601D4" w:rsidRPr="009B5C9F" w:rsidRDefault="00A601D4" w:rsidP="00A601D4">
      <w:pPr>
        <w:pBdr>
          <w:top w:val="single" w:sz="4" w:space="1" w:color="auto"/>
          <w:left w:val="single" w:sz="4" w:space="4" w:color="auto"/>
          <w:bottom w:val="single" w:sz="4" w:space="1" w:color="auto"/>
          <w:right w:val="single" w:sz="4" w:space="4" w:color="auto"/>
        </w:pBdr>
        <w:rPr>
          <w:lang w:val="en-US"/>
        </w:rPr>
      </w:pPr>
      <w:r w:rsidRPr="009B5C9F">
        <w:rPr>
          <w:lang w:val="en-US"/>
        </w:rPr>
        <w:t>(Please provide a detailed explanation of why you think this project needs to be undertaken.)</w:t>
      </w:r>
    </w:p>
    <w:p w14:paraId="31C8995A" w14:textId="450BD5B8" w:rsidR="00B61A8F" w:rsidRPr="00B61A8F" w:rsidRDefault="00B61A8F" w:rsidP="00B61A8F">
      <w:pPr>
        <w:pBdr>
          <w:top w:val="single" w:sz="4" w:space="1" w:color="auto"/>
          <w:left w:val="single" w:sz="4" w:space="4" w:color="auto"/>
          <w:bottom w:val="single" w:sz="4" w:space="1" w:color="auto"/>
          <w:right w:val="single" w:sz="4" w:space="4" w:color="auto"/>
        </w:pBdr>
        <w:rPr>
          <w:lang w:val="en-US"/>
        </w:rPr>
      </w:pPr>
      <w:r w:rsidRPr="00B61A8F">
        <w:rPr>
          <w:lang w:val="en-US"/>
        </w:rPr>
        <w:t xml:space="preserve">I feel this project needs to be undertaken as I am a partially </w:t>
      </w:r>
      <w:r w:rsidR="005F0CCB">
        <w:rPr>
          <w:lang w:val="en-US"/>
        </w:rPr>
        <w:t>Deaf</w:t>
      </w:r>
      <w:r w:rsidRPr="00B61A8F">
        <w:rPr>
          <w:lang w:val="en-US"/>
        </w:rPr>
        <w:t xml:space="preserve"> so have a good knowledge of what needs to be done in this area. My idea is to create a website where </w:t>
      </w:r>
      <w:r w:rsidR="005F0CCB">
        <w:rPr>
          <w:lang w:val="en-US"/>
        </w:rPr>
        <w:t>Deaf</w:t>
      </w:r>
      <w:r w:rsidRPr="00B61A8F">
        <w:rPr>
          <w:lang w:val="en-US"/>
        </w:rPr>
        <w:t xml:space="preserve"> people can log on and find out what films or events are on in London that </w:t>
      </w:r>
      <w:proofErr w:type="gramStart"/>
      <w:r w:rsidRPr="00B61A8F">
        <w:rPr>
          <w:lang w:val="en-US"/>
        </w:rPr>
        <w:t>contain</w:t>
      </w:r>
      <w:proofErr w:type="gramEnd"/>
      <w:r w:rsidRPr="00B61A8F">
        <w:rPr>
          <w:lang w:val="en-US"/>
        </w:rPr>
        <w:t xml:space="preserve"> subtitles so that they can understand what is happening. It will need to show date, time and where, possibly using google maps.</w:t>
      </w:r>
    </w:p>
    <w:p w14:paraId="331F761D" w14:textId="77777777" w:rsidR="00B61A8F" w:rsidRPr="00B61A8F" w:rsidRDefault="00B61A8F" w:rsidP="00B61A8F">
      <w:pPr>
        <w:pBdr>
          <w:top w:val="single" w:sz="4" w:space="1" w:color="auto"/>
          <w:left w:val="single" w:sz="4" w:space="4" w:color="auto"/>
          <w:bottom w:val="single" w:sz="4" w:space="1" w:color="auto"/>
          <w:right w:val="single" w:sz="4" w:space="4" w:color="auto"/>
        </w:pBdr>
        <w:rPr>
          <w:lang w:val="en-US"/>
        </w:rPr>
      </w:pPr>
      <w:r w:rsidRPr="00B61A8F">
        <w:rPr>
          <w:lang w:val="en-US"/>
        </w:rPr>
        <w:t>My website will:</w:t>
      </w:r>
    </w:p>
    <w:p w14:paraId="65E880EC" w14:textId="08CAE304"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Contain subtitled cinema places with dates and times and location</w:t>
      </w:r>
    </w:p>
    <w:p w14:paraId="53805327" w14:textId="73BACF74"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Local cinema that are showing the films with a map tool</w:t>
      </w:r>
    </w:p>
    <w:p w14:paraId="71A7EF42" w14:textId="2E6362FE"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Events that can be either subtitled or interpreted</w:t>
      </w:r>
    </w:p>
    <w:p w14:paraId="5EFACEF1" w14:textId="7540B79C"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Theatre events that can be interpreted</w:t>
      </w:r>
    </w:p>
    <w:p w14:paraId="335FBB29" w14:textId="58778C94"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 xml:space="preserve">Links to </w:t>
      </w:r>
      <w:r w:rsidR="005F0CCB">
        <w:rPr>
          <w:lang w:val="en-US"/>
        </w:rPr>
        <w:t>Deaf</w:t>
      </w:r>
      <w:r w:rsidRPr="00B61A8F">
        <w:rPr>
          <w:lang w:val="en-US"/>
        </w:rPr>
        <w:t xml:space="preserve"> agencies. Services and the RNID</w:t>
      </w:r>
    </w:p>
    <w:p w14:paraId="4886934A" w14:textId="09D5E416"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User-friendly</w:t>
      </w:r>
    </w:p>
    <w:p w14:paraId="7CA203BC" w14:textId="0C2C69DE" w:rsidR="00B61A8F" w:rsidRPr="00B61A8F" w:rsidRDefault="00B61A8F"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Easy to use</w:t>
      </w:r>
    </w:p>
    <w:p w14:paraId="47EBEF8F" w14:textId="58092CFE" w:rsidR="00B61A8F" w:rsidRPr="00B61A8F" w:rsidRDefault="005F0CCB" w:rsidP="00B61A8F">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Pr>
          <w:lang w:val="en-US"/>
        </w:rPr>
        <w:t>Deaf</w:t>
      </w:r>
      <w:r w:rsidR="00B61A8F" w:rsidRPr="00B61A8F">
        <w:rPr>
          <w:lang w:val="en-US"/>
        </w:rPr>
        <w:t xml:space="preserve"> aware</w:t>
      </w:r>
    </w:p>
    <w:p w14:paraId="2889EE23" w14:textId="535B6491" w:rsidR="00A601D4" w:rsidRDefault="00B61A8F" w:rsidP="00D3200D">
      <w:pPr>
        <w:pStyle w:val="ListParagraph"/>
        <w:numPr>
          <w:ilvl w:val="0"/>
          <w:numId w:val="38"/>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Three in one service</w:t>
      </w:r>
    </w:p>
    <w:p w14:paraId="742DE30B" w14:textId="77777777" w:rsidR="00B61A8F" w:rsidRPr="00B61A8F" w:rsidRDefault="00B61A8F" w:rsidP="00B61A8F">
      <w:pPr>
        <w:pBdr>
          <w:top w:val="single" w:sz="4" w:space="1" w:color="auto"/>
          <w:left w:val="single" w:sz="4" w:space="4" w:color="auto"/>
          <w:bottom w:val="single" w:sz="4" w:space="1" w:color="auto"/>
          <w:right w:val="single" w:sz="4" w:space="4" w:color="auto"/>
        </w:pBdr>
        <w:spacing w:after="0"/>
        <w:rPr>
          <w:lang w:val="en-US"/>
        </w:rPr>
      </w:pPr>
    </w:p>
    <w:p w14:paraId="2889EE24" w14:textId="77777777" w:rsidR="00A601D4" w:rsidRDefault="00A601D4" w:rsidP="00A601D4">
      <w:pPr>
        <w:pBdr>
          <w:top w:val="single" w:sz="4" w:space="1" w:color="auto"/>
          <w:left w:val="single" w:sz="4" w:space="4" w:color="auto"/>
          <w:bottom w:val="single" w:sz="4" w:space="1" w:color="auto"/>
          <w:right w:val="single" w:sz="4" w:space="4" w:color="auto"/>
        </w:pBdr>
        <w:rPr>
          <w:lang w:val="en-US"/>
        </w:rPr>
      </w:pPr>
      <w:r w:rsidRPr="0006085E">
        <w:rPr>
          <w:lang w:val="en-US"/>
        </w:rPr>
        <w:t>Facilities required:</w:t>
      </w:r>
      <w:r w:rsidRPr="0006085E">
        <w:rPr>
          <w:lang w:val="en-US"/>
        </w:rPr>
        <w:tab/>
        <w:t>(Please provide a detailed list of what you will need to do implement your solution)</w:t>
      </w:r>
    </w:p>
    <w:p w14:paraId="780A307B" w14:textId="77777777" w:rsidR="00B61A8F" w:rsidRPr="00B61A8F" w:rsidRDefault="00B61A8F" w:rsidP="00B61A8F">
      <w:pPr>
        <w:pBdr>
          <w:top w:val="single" w:sz="4" w:space="1" w:color="auto"/>
          <w:left w:val="single" w:sz="4" w:space="4" w:color="auto"/>
          <w:bottom w:val="single" w:sz="4" w:space="1" w:color="auto"/>
          <w:right w:val="single" w:sz="4" w:space="4" w:color="auto"/>
        </w:pBdr>
        <w:rPr>
          <w:lang w:val="en-US"/>
        </w:rPr>
      </w:pPr>
      <w:r w:rsidRPr="00B61A8F">
        <w:rPr>
          <w:lang w:val="en-US"/>
        </w:rPr>
        <w:t>Facilities required: (Please provide a detailed list of what you will need to do implement your solution)</w:t>
      </w:r>
    </w:p>
    <w:p w14:paraId="323E602A" w14:textId="75EB8E2A" w:rsidR="00B61A8F" w:rsidRPr="00B61A8F" w:rsidRDefault="00B61A8F" w:rsidP="00B61A8F">
      <w:pPr>
        <w:pStyle w:val="ListParagraph"/>
        <w:numPr>
          <w:ilvl w:val="0"/>
          <w:numId w:val="39"/>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Images</w:t>
      </w:r>
    </w:p>
    <w:p w14:paraId="688D3F8E" w14:textId="3D75C457" w:rsidR="00B61A8F" w:rsidRPr="00B61A8F" w:rsidRDefault="00B61A8F" w:rsidP="00B61A8F">
      <w:pPr>
        <w:pStyle w:val="ListParagraph"/>
        <w:numPr>
          <w:ilvl w:val="0"/>
          <w:numId w:val="39"/>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Software</w:t>
      </w:r>
    </w:p>
    <w:p w14:paraId="796FD461" w14:textId="0E2C6B0D" w:rsidR="00B61A8F" w:rsidRPr="00B61A8F" w:rsidRDefault="00B61A8F" w:rsidP="00B61A8F">
      <w:pPr>
        <w:pStyle w:val="ListParagraph"/>
        <w:numPr>
          <w:ilvl w:val="0"/>
          <w:numId w:val="39"/>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Map</w:t>
      </w:r>
    </w:p>
    <w:p w14:paraId="1BF19A64" w14:textId="368CCD54" w:rsidR="00B61A8F" w:rsidRPr="00B61A8F" w:rsidRDefault="00B61A8F" w:rsidP="00B61A8F">
      <w:pPr>
        <w:pStyle w:val="ListParagraph"/>
        <w:numPr>
          <w:ilvl w:val="0"/>
          <w:numId w:val="39"/>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Video</w:t>
      </w:r>
    </w:p>
    <w:p w14:paraId="3B84093B" w14:textId="5AC16C4F" w:rsidR="00B61A8F" w:rsidRDefault="00B61A8F" w:rsidP="00B61A8F">
      <w:pPr>
        <w:pStyle w:val="ListParagraph"/>
        <w:numPr>
          <w:ilvl w:val="0"/>
          <w:numId w:val="39"/>
        </w:numPr>
        <w:pBdr>
          <w:top w:val="single" w:sz="4" w:space="1" w:color="auto"/>
          <w:left w:val="single" w:sz="4" w:space="4" w:color="auto"/>
          <w:bottom w:val="single" w:sz="4" w:space="1" w:color="auto"/>
          <w:right w:val="single" w:sz="4" w:space="4" w:color="auto"/>
        </w:pBdr>
        <w:spacing w:after="0"/>
        <w:rPr>
          <w:lang w:val="en-US"/>
        </w:rPr>
      </w:pPr>
      <w:r w:rsidRPr="00B61A8F">
        <w:rPr>
          <w:lang w:val="en-US"/>
        </w:rPr>
        <w:t>Database</w:t>
      </w:r>
    </w:p>
    <w:p w14:paraId="79CDFA38" w14:textId="77777777" w:rsidR="00B61A8F" w:rsidRPr="00B61A8F" w:rsidRDefault="00B61A8F" w:rsidP="00B61A8F">
      <w:pPr>
        <w:pBdr>
          <w:top w:val="single" w:sz="4" w:space="1" w:color="auto"/>
          <w:left w:val="single" w:sz="4" w:space="4" w:color="auto"/>
          <w:bottom w:val="single" w:sz="4" w:space="1" w:color="auto"/>
          <w:right w:val="single" w:sz="4" w:space="4" w:color="auto"/>
        </w:pBdr>
        <w:spacing w:after="0"/>
        <w:rPr>
          <w:lang w:val="en-US"/>
        </w:rPr>
      </w:pPr>
    </w:p>
    <w:p w14:paraId="2889EE25" w14:textId="7669F906" w:rsidR="00A601D4" w:rsidRDefault="00A601D4" w:rsidP="00A601D4">
      <w:pPr>
        <w:pBdr>
          <w:top w:val="single" w:sz="4" w:space="1" w:color="auto"/>
          <w:left w:val="single" w:sz="4" w:space="4" w:color="auto"/>
          <w:bottom w:val="single" w:sz="4" w:space="1" w:color="auto"/>
          <w:right w:val="single" w:sz="4" w:space="4" w:color="auto"/>
        </w:pBdr>
        <w:rPr>
          <w:lang w:val="en-US"/>
        </w:rPr>
      </w:pPr>
      <w:r w:rsidRPr="0006085E">
        <w:rPr>
          <w:lang w:val="en-US"/>
        </w:rPr>
        <w:t>Supervisor:</w:t>
      </w:r>
      <w:r w:rsidR="00B61A8F">
        <w:rPr>
          <w:lang w:val="en-US"/>
        </w:rPr>
        <w:t xml:space="preserve"> </w:t>
      </w:r>
      <w:r w:rsidR="00B61A8F" w:rsidRPr="00BF085E">
        <w:rPr>
          <w:lang w:val="en-US"/>
        </w:rPr>
        <w:t>Aloysius</w:t>
      </w:r>
      <w:r w:rsidR="00B61A8F">
        <w:rPr>
          <w:lang w:val="en-US"/>
        </w:rPr>
        <w:t xml:space="preserve"> </w:t>
      </w:r>
      <w:proofErr w:type="spellStart"/>
      <w:r w:rsidR="00B61A8F">
        <w:rPr>
          <w:lang w:val="en-US"/>
        </w:rPr>
        <w:t>Edoh</w:t>
      </w:r>
      <w:proofErr w:type="spellEnd"/>
      <w:r w:rsidRPr="0006085E">
        <w:rPr>
          <w:lang w:val="en-US"/>
        </w:rPr>
        <w:tab/>
      </w:r>
    </w:p>
    <w:p w14:paraId="2889EE27" w14:textId="7DCB3F88" w:rsidR="00A601D4" w:rsidRDefault="00B61A8F" w:rsidP="00A601D4">
      <w:pPr>
        <w:pStyle w:val="UnnumberedHeading1"/>
      </w:pPr>
      <w:bookmarkStart w:id="101" w:name="_Toc435981562"/>
      <w:bookmarkStart w:id="102" w:name="_Toc512843595"/>
      <w:r>
        <w:lastRenderedPageBreak/>
        <w:t>Appendix C</w:t>
      </w:r>
      <w:r w:rsidR="00A601D4" w:rsidRPr="00A601D4">
        <w:t xml:space="preserve"> – </w:t>
      </w:r>
      <w:bookmarkEnd w:id="101"/>
      <w:r w:rsidR="009A31CF">
        <w:t>Project Progress Presentation Slides</w:t>
      </w:r>
      <w:bookmarkEnd w:id="102"/>
    </w:p>
    <w:p w14:paraId="3EEFB8C4" w14:textId="4B0ED8B6" w:rsidR="00B61A8F" w:rsidRDefault="00BF1D92" w:rsidP="00B61A8F">
      <w:pPr>
        <w:jc w:val="center"/>
      </w:pPr>
      <w:r>
        <w:rPr>
          <w:noProof/>
          <w:lang w:val="en-GB" w:eastAsia="en-GB" w:bidi="bn-BD"/>
        </w:rPr>
        <w:drawing>
          <wp:inline distT="0" distB="0" distL="0" distR="0" wp14:anchorId="139C9962" wp14:editId="6209860B">
            <wp:extent cx="5580380" cy="3141945"/>
            <wp:effectExtent l="0" t="0" r="127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580380" cy="3141945"/>
                    </a:xfrm>
                    <a:prstGeom prst="rect">
                      <a:avLst/>
                    </a:prstGeom>
                  </pic:spPr>
                </pic:pic>
              </a:graphicData>
            </a:graphic>
          </wp:inline>
        </w:drawing>
      </w:r>
    </w:p>
    <w:p w14:paraId="71CA000F" w14:textId="77777777" w:rsidR="00097611" w:rsidRDefault="00BF1D92" w:rsidP="00097611">
      <w:r>
        <w:rPr>
          <w:noProof/>
          <w:lang w:val="en-GB" w:eastAsia="en-GB" w:bidi="bn-BD"/>
        </w:rPr>
        <w:lastRenderedPageBreak/>
        <w:drawing>
          <wp:inline distT="0" distB="0" distL="0" distR="0" wp14:anchorId="3E515290" wp14:editId="79472C4B">
            <wp:extent cx="5580380" cy="316400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580380" cy="3164004"/>
                    </a:xfrm>
                    <a:prstGeom prst="rect">
                      <a:avLst/>
                    </a:prstGeom>
                  </pic:spPr>
                </pic:pic>
              </a:graphicData>
            </a:graphic>
          </wp:inline>
        </w:drawing>
      </w:r>
      <w:r>
        <w:rPr>
          <w:noProof/>
          <w:lang w:val="en-GB" w:eastAsia="en-GB" w:bidi="bn-BD"/>
        </w:rPr>
        <w:drawing>
          <wp:inline distT="0" distB="0" distL="0" distR="0" wp14:anchorId="61EA4085" wp14:editId="056ACBE5">
            <wp:extent cx="5580380" cy="3138368"/>
            <wp:effectExtent l="0" t="0" r="127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580380" cy="3138368"/>
                    </a:xfrm>
                    <a:prstGeom prst="rect">
                      <a:avLst/>
                    </a:prstGeom>
                  </pic:spPr>
                </pic:pic>
              </a:graphicData>
            </a:graphic>
          </wp:inline>
        </w:drawing>
      </w:r>
      <w:r>
        <w:rPr>
          <w:noProof/>
          <w:lang w:val="en-GB" w:eastAsia="en-GB" w:bidi="bn-BD"/>
        </w:rPr>
        <w:lastRenderedPageBreak/>
        <w:drawing>
          <wp:inline distT="0" distB="0" distL="0" distR="0" wp14:anchorId="70688E1E" wp14:editId="7D43A358">
            <wp:extent cx="5580380" cy="3159234"/>
            <wp:effectExtent l="0" t="0" r="127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80380" cy="3159234"/>
                    </a:xfrm>
                    <a:prstGeom prst="rect">
                      <a:avLst/>
                    </a:prstGeom>
                  </pic:spPr>
                </pic:pic>
              </a:graphicData>
            </a:graphic>
          </wp:inline>
        </w:drawing>
      </w:r>
      <w:r>
        <w:rPr>
          <w:noProof/>
          <w:lang w:val="en-GB" w:eastAsia="en-GB" w:bidi="bn-BD"/>
        </w:rPr>
        <w:drawing>
          <wp:inline distT="0" distB="0" distL="0" distR="0" wp14:anchorId="55872B4E" wp14:editId="691C1B74">
            <wp:extent cx="5580380" cy="3124059"/>
            <wp:effectExtent l="0" t="0" r="127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580380" cy="3124059"/>
                    </a:xfrm>
                    <a:prstGeom prst="rect">
                      <a:avLst/>
                    </a:prstGeom>
                  </pic:spPr>
                </pic:pic>
              </a:graphicData>
            </a:graphic>
          </wp:inline>
        </w:drawing>
      </w:r>
      <w:r w:rsidR="00B300BF">
        <w:rPr>
          <w:noProof/>
          <w:lang w:val="en-GB" w:eastAsia="en-GB" w:bidi="bn-BD"/>
        </w:rPr>
        <w:lastRenderedPageBreak/>
        <w:drawing>
          <wp:inline distT="0" distB="0" distL="0" distR="0" wp14:anchorId="72C4B191" wp14:editId="34091634">
            <wp:extent cx="5580380" cy="3159234"/>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580380" cy="3159234"/>
                    </a:xfrm>
                    <a:prstGeom prst="rect">
                      <a:avLst/>
                    </a:prstGeom>
                  </pic:spPr>
                </pic:pic>
              </a:graphicData>
            </a:graphic>
          </wp:inline>
        </w:drawing>
      </w:r>
      <w:r w:rsidR="00B300BF">
        <w:rPr>
          <w:noProof/>
          <w:lang w:val="en-GB" w:eastAsia="en-GB" w:bidi="bn-BD"/>
        </w:rPr>
        <w:drawing>
          <wp:inline distT="0" distB="0" distL="0" distR="0" wp14:anchorId="46B67264" wp14:editId="37D8178E">
            <wp:extent cx="5580380" cy="3134790"/>
            <wp:effectExtent l="0" t="0" r="127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580380" cy="3134790"/>
                    </a:xfrm>
                    <a:prstGeom prst="rect">
                      <a:avLst/>
                    </a:prstGeom>
                  </pic:spPr>
                </pic:pic>
              </a:graphicData>
            </a:graphic>
          </wp:inline>
        </w:drawing>
      </w:r>
      <w:r w:rsidR="00B300BF">
        <w:rPr>
          <w:noProof/>
          <w:lang w:val="en-GB" w:eastAsia="en-GB" w:bidi="bn-BD"/>
        </w:rPr>
        <w:lastRenderedPageBreak/>
        <w:drawing>
          <wp:inline distT="0" distB="0" distL="0" distR="0" wp14:anchorId="339968B6" wp14:editId="7D673CBA">
            <wp:extent cx="5580380" cy="3131213"/>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580380" cy="3131213"/>
                    </a:xfrm>
                    <a:prstGeom prst="rect">
                      <a:avLst/>
                    </a:prstGeom>
                  </pic:spPr>
                </pic:pic>
              </a:graphicData>
            </a:graphic>
          </wp:inline>
        </w:drawing>
      </w:r>
      <w:r w:rsidR="00CD60CF">
        <w:rPr>
          <w:noProof/>
          <w:lang w:val="en-GB" w:eastAsia="en-GB" w:bidi="bn-BD"/>
        </w:rPr>
        <w:drawing>
          <wp:inline distT="0" distB="0" distL="0" distR="0" wp14:anchorId="2348F28E" wp14:editId="62F3CA38">
            <wp:extent cx="5580380" cy="3155657"/>
            <wp:effectExtent l="0" t="0" r="127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80380" cy="3155657"/>
                    </a:xfrm>
                    <a:prstGeom prst="rect">
                      <a:avLst/>
                    </a:prstGeom>
                  </pic:spPr>
                </pic:pic>
              </a:graphicData>
            </a:graphic>
          </wp:inline>
        </w:drawing>
      </w:r>
      <w:r w:rsidR="00CD60CF">
        <w:rPr>
          <w:noProof/>
          <w:lang w:val="en-GB" w:eastAsia="en-GB" w:bidi="bn-BD"/>
        </w:rPr>
        <w:lastRenderedPageBreak/>
        <w:drawing>
          <wp:inline distT="0" distB="0" distL="0" distR="0" wp14:anchorId="3BD22652" wp14:editId="5A66516B">
            <wp:extent cx="5580380" cy="3159234"/>
            <wp:effectExtent l="0" t="0" r="127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580380" cy="3159234"/>
                    </a:xfrm>
                    <a:prstGeom prst="rect">
                      <a:avLst/>
                    </a:prstGeom>
                  </pic:spPr>
                </pic:pic>
              </a:graphicData>
            </a:graphic>
          </wp:inline>
        </w:drawing>
      </w:r>
      <w:r w:rsidR="00CD60CF">
        <w:rPr>
          <w:noProof/>
          <w:lang w:val="en-GB" w:eastAsia="en-GB" w:bidi="bn-BD"/>
        </w:rPr>
        <w:drawing>
          <wp:inline distT="0" distB="0" distL="0" distR="0" wp14:anchorId="48FD0CEA" wp14:editId="66D70EE9">
            <wp:extent cx="5580380" cy="3162215"/>
            <wp:effectExtent l="0" t="0" r="127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580380" cy="3162215"/>
                    </a:xfrm>
                    <a:prstGeom prst="rect">
                      <a:avLst/>
                    </a:prstGeom>
                  </pic:spPr>
                </pic:pic>
              </a:graphicData>
            </a:graphic>
          </wp:inline>
        </w:drawing>
      </w:r>
      <w:r w:rsidR="00CD60CF">
        <w:rPr>
          <w:noProof/>
          <w:lang w:val="en-GB" w:eastAsia="en-GB" w:bidi="bn-BD"/>
        </w:rPr>
        <w:lastRenderedPageBreak/>
        <w:drawing>
          <wp:inline distT="0" distB="0" distL="0" distR="0" wp14:anchorId="6905FEDC" wp14:editId="6099478C">
            <wp:extent cx="5580380" cy="312704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580380" cy="3127040"/>
                    </a:xfrm>
                    <a:prstGeom prst="rect">
                      <a:avLst/>
                    </a:prstGeom>
                  </pic:spPr>
                </pic:pic>
              </a:graphicData>
            </a:graphic>
          </wp:inline>
        </w:drawing>
      </w:r>
    </w:p>
    <w:p w14:paraId="2889EE28" w14:textId="19D71DDF" w:rsidR="009A31CF" w:rsidRDefault="00097611" w:rsidP="00097611">
      <w:pPr>
        <w:pStyle w:val="UnnumberedHeading1"/>
      </w:pPr>
      <w:bookmarkStart w:id="103" w:name="_Toc512843596"/>
      <w:r>
        <w:lastRenderedPageBreak/>
        <w:t>Appendix D</w:t>
      </w:r>
      <w:r w:rsidR="009A31CF" w:rsidRPr="00A601D4">
        <w:t xml:space="preserve"> – </w:t>
      </w:r>
      <w:r w:rsidR="009A31CF">
        <w:t>Project Planning</w:t>
      </w:r>
      <w:bookmarkEnd w:id="103"/>
    </w:p>
    <w:p w14:paraId="531C0D78" w14:textId="1C06105A" w:rsidR="00313A69" w:rsidRDefault="00313A69" w:rsidP="00313A69">
      <w:r>
        <w:rPr>
          <w:noProof/>
          <w:lang w:val="en-GB" w:eastAsia="en-GB" w:bidi="bn-BD"/>
        </w:rPr>
        <w:drawing>
          <wp:inline distT="0" distB="0" distL="0" distR="0" wp14:anchorId="2FAE209E" wp14:editId="0871983B">
            <wp:extent cx="5580380" cy="2713281"/>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580380" cy="2713281"/>
                    </a:xfrm>
                    <a:prstGeom prst="rect">
                      <a:avLst/>
                    </a:prstGeom>
                  </pic:spPr>
                </pic:pic>
              </a:graphicData>
            </a:graphic>
          </wp:inline>
        </w:drawing>
      </w:r>
    </w:p>
    <w:p w14:paraId="4F8ACA3D" w14:textId="62CAB374" w:rsidR="00FA0FB5" w:rsidRDefault="00FA0FB5" w:rsidP="00FA0FB5">
      <w:pPr>
        <w:pStyle w:val="Figure"/>
      </w:pPr>
      <w:bookmarkStart w:id="104" w:name="_Toc512843639"/>
      <w:r>
        <w:t xml:space="preserve">Project Planning </w:t>
      </w:r>
      <w:r w:rsidRPr="00FA0FB5">
        <w:t>Gantt chart</w:t>
      </w:r>
      <w:bookmarkEnd w:id="104"/>
    </w:p>
    <w:p w14:paraId="2889EE29" w14:textId="3C1BDCD3" w:rsidR="009A31CF" w:rsidRDefault="00097611" w:rsidP="00E26EA8">
      <w:pPr>
        <w:pStyle w:val="UnnumberedHeading1"/>
      </w:pPr>
      <w:bookmarkStart w:id="105" w:name="_Toc512843597"/>
      <w:r>
        <w:lastRenderedPageBreak/>
        <w:t xml:space="preserve">Appendix E </w:t>
      </w:r>
      <w:r w:rsidR="009A31CF" w:rsidRPr="00A601D4">
        <w:t xml:space="preserve">– </w:t>
      </w:r>
      <w:r w:rsidR="009A31CF">
        <w:t xml:space="preserve">Survey </w:t>
      </w:r>
      <w:r w:rsidR="009A31CF" w:rsidRPr="00E26EA8">
        <w:t>Results</w:t>
      </w:r>
      <w:bookmarkEnd w:id="105"/>
    </w:p>
    <w:p w14:paraId="4B870069" w14:textId="15BDC24B" w:rsidR="002268A9" w:rsidRDefault="002268A9" w:rsidP="002268A9">
      <w:r w:rsidRPr="0023613C">
        <w:rPr>
          <w:noProof/>
          <w:lang w:val="en-GB" w:eastAsia="en-GB" w:bidi="bn-BD"/>
        </w:rPr>
        <w:drawing>
          <wp:inline distT="0" distB="0" distL="0" distR="0" wp14:anchorId="01D828BE" wp14:editId="36FCFF3F">
            <wp:extent cx="5580380" cy="4194228"/>
            <wp:effectExtent l="0" t="0" r="127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0380" cy="4194228"/>
                    </a:xfrm>
                    <a:prstGeom prst="rect">
                      <a:avLst/>
                    </a:prstGeom>
                    <a:noFill/>
                    <a:ln>
                      <a:noFill/>
                    </a:ln>
                  </pic:spPr>
                </pic:pic>
              </a:graphicData>
            </a:graphic>
          </wp:inline>
        </w:drawing>
      </w:r>
    </w:p>
    <w:p w14:paraId="1EED6EBB" w14:textId="56B226EC" w:rsidR="002268A9" w:rsidRDefault="002268A9" w:rsidP="002268A9">
      <w:r w:rsidRPr="0023613C">
        <w:rPr>
          <w:noProof/>
          <w:lang w:val="en-GB" w:eastAsia="en-GB" w:bidi="bn-BD"/>
        </w:rPr>
        <w:drawing>
          <wp:inline distT="0" distB="0" distL="0" distR="0" wp14:anchorId="148F30B8" wp14:editId="1EB7980E">
            <wp:extent cx="5580380" cy="4051141"/>
            <wp:effectExtent l="0" t="0" r="127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0380" cy="4051141"/>
                    </a:xfrm>
                    <a:prstGeom prst="rect">
                      <a:avLst/>
                    </a:prstGeom>
                    <a:noFill/>
                    <a:ln>
                      <a:noFill/>
                    </a:ln>
                  </pic:spPr>
                </pic:pic>
              </a:graphicData>
            </a:graphic>
          </wp:inline>
        </w:drawing>
      </w:r>
    </w:p>
    <w:p w14:paraId="05638A02" w14:textId="477F67D8" w:rsidR="002268A9" w:rsidRDefault="002268A9" w:rsidP="002268A9">
      <w:r w:rsidRPr="00ED6C04">
        <w:rPr>
          <w:noProof/>
          <w:lang w:val="en-GB" w:eastAsia="en-GB" w:bidi="bn-BD"/>
        </w:rPr>
        <w:lastRenderedPageBreak/>
        <w:drawing>
          <wp:inline distT="0" distB="0" distL="0" distR="0" wp14:anchorId="55F975B2" wp14:editId="0A341631">
            <wp:extent cx="5580380" cy="3818625"/>
            <wp:effectExtent l="0" t="0" r="127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0380" cy="3818625"/>
                    </a:xfrm>
                    <a:prstGeom prst="rect">
                      <a:avLst/>
                    </a:prstGeom>
                    <a:noFill/>
                    <a:ln>
                      <a:noFill/>
                    </a:ln>
                  </pic:spPr>
                </pic:pic>
              </a:graphicData>
            </a:graphic>
          </wp:inline>
        </w:drawing>
      </w:r>
    </w:p>
    <w:p w14:paraId="54DC5DCE" w14:textId="77777777" w:rsidR="002268A9" w:rsidRDefault="002268A9" w:rsidP="002268A9">
      <w:pPr>
        <w:rPr>
          <w:noProof/>
          <w:lang w:val="en-GB" w:eastAsia="en-GB" w:bidi="bn-BD"/>
        </w:rPr>
      </w:pPr>
      <w:r w:rsidRPr="00723C02">
        <w:rPr>
          <w:noProof/>
          <w:lang w:val="en-GB" w:eastAsia="en-GB" w:bidi="bn-BD"/>
        </w:rPr>
        <w:drawing>
          <wp:inline distT="0" distB="0" distL="0" distR="0" wp14:anchorId="2F92F2A7" wp14:editId="3373CC28">
            <wp:extent cx="5943600" cy="439102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391025"/>
                    </a:xfrm>
                    <a:prstGeom prst="rect">
                      <a:avLst/>
                    </a:prstGeom>
                    <a:noFill/>
                    <a:ln>
                      <a:noFill/>
                    </a:ln>
                  </pic:spPr>
                </pic:pic>
              </a:graphicData>
            </a:graphic>
          </wp:inline>
        </w:drawing>
      </w:r>
    </w:p>
    <w:p w14:paraId="2507995B" w14:textId="48290819" w:rsidR="002268A9" w:rsidRDefault="002268A9" w:rsidP="002268A9">
      <w:pPr>
        <w:rPr>
          <w:noProof/>
          <w:lang w:val="en-GB" w:eastAsia="en-GB" w:bidi="bn-BD"/>
        </w:rPr>
      </w:pPr>
      <w:r>
        <w:rPr>
          <w:noProof/>
          <w:lang w:val="en-GB" w:eastAsia="en-GB" w:bidi="bn-BD"/>
        </w:rPr>
        <w:t xml:space="preserve">** Please note – This survey was filled in by </w:t>
      </w:r>
      <w:r w:rsidR="005F0CCB">
        <w:rPr>
          <w:noProof/>
          <w:lang w:val="en-GB" w:eastAsia="en-GB" w:bidi="bn-BD"/>
        </w:rPr>
        <w:t>Deaf</w:t>
      </w:r>
      <w:r>
        <w:rPr>
          <w:noProof/>
          <w:lang w:val="en-GB" w:eastAsia="en-GB" w:bidi="bn-BD"/>
        </w:rPr>
        <w:t xml:space="preserve"> people and may contain some grammatical errors as English is their second language and BSL is their first.</w:t>
      </w:r>
    </w:p>
    <w:p w14:paraId="0BC0798C" w14:textId="77777777" w:rsidR="008028DE" w:rsidRDefault="002268A9" w:rsidP="001C3D26">
      <w:pPr>
        <w:rPr>
          <w:noProof/>
          <w:lang w:val="en-GB" w:eastAsia="en-GB"/>
        </w:rPr>
      </w:pPr>
      <w:r w:rsidRPr="00723C02">
        <w:rPr>
          <w:noProof/>
          <w:lang w:val="en-GB" w:eastAsia="en-GB" w:bidi="bn-BD"/>
        </w:rPr>
        <w:lastRenderedPageBreak/>
        <w:drawing>
          <wp:inline distT="0" distB="0" distL="0" distR="0" wp14:anchorId="24F3B8C5" wp14:editId="6F21197F">
            <wp:extent cx="5580380" cy="3791797"/>
            <wp:effectExtent l="0" t="0" r="127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80380" cy="3791797"/>
                    </a:xfrm>
                    <a:prstGeom prst="rect">
                      <a:avLst/>
                    </a:prstGeom>
                    <a:noFill/>
                    <a:ln>
                      <a:noFill/>
                    </a:ln>
                  </pic:spPr>
                </pic:pic>
              </a:graphicData>
            </a:graphic>
          </wp:inline>
        </w:drawing>
      </w:r>
      <w:r w:rsidRPr="002268A9">
        <w:rPr>
          <w:noProof/>
          <w:lang w:val="en-GB" w:eastAsia="en-GB"/>
        </w:rPr>
        <w:t xml:space="preserve"> </w:t>
      </w:r>
      <w:r w:rsidRPr="00723C02">
        <w:rPr>
          <w:noProof/>
          <w:lang w:val="en-GB" w:eastAsia="en-GB" w:bidi="bn-BD"/>
        </w:rPr>
        <w:drawing>
          <wp:inline distT="0" distB="0" distL="0" distR="0" wp14:anchorId="595AC6BB" wp14:editId="3B48A9E7">
            <wp:extent cx="5580380" cy="3684482"/>
            <wp:effectExtent l="0" t="0" r="127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684482"/>
                    </a:xfrm>
                    <a:prstGeom prst="rect">
                      <a:avLst/>
                    </a:prstGeom>
                    <a:noFill/>
                    <a:ln>
                      <a:noFill/>
                    </a:ln>
                  </pic:spPr>
                </pic:pic>
              </a:graphicData>
            </a:graphic>
          </wp:inline>
        </w:drawing>
      </w:r>
      <w:r w:rsidRPr="002268A9">
        <w:rPr>
          <w:noProof/>
          <w:lang w:val="en-GB" w:eastAsia="en-GB"/>
        </w:rPr>
        <w:lastRenderedPageBreak/>
        <w:t xml:space="preserve"> </w:t>
      </w:r>
      <w:r w:rsidRPr="00576528">
        <w:rPr>
          <w:noProof/>
          <w:lang w:val="en-GB" w:eastAsia="en-GB" w:bidi="bn-BD"/>
        </w:rPr>
        <w:drawing>
          <wp:inline distT="0" distB="0" distL="0" distR="0" wp14:anchorId="05C4D078" wp14:editId="43F6CDCC">
            <wp:extent cx="5580380" cy="4569830"/>
            <wp:effectExtent l="0" t="0" r="1270" b="254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4569830"/>
                    </a:xfrm>
                    <a:prstGeom prst="rect">
                      <a:avLst/>
                    </a:prstGeom>
                    <a:noFill/>
                    <a:ln>
                      <a:noFill/>
                    </a:ln>
                  </pic:spPr>
                </pic:pic>
              </a:graphicData>
            </a:graphic>
          </wp:inline>
        </w:drawing>
      </w:r>
    </w:p>
    <w:p w14:paraId="206845D4" w14:textId="77777777" w:rsidR="008028DE" w:rsidRDefault="008028DE">
      <w:pPr>
        <w:spacing w:before="0" w:after="0"/>
        <w:jc w:val="left"/>
        <w:rPr>
          <w:noProof/>
          <w:lang w:val="en-GB" w:eastAsia="en-GB"/>
        </w:rPr>
      </w:pPr>
      <w:r>
        <w:rPr>
          <w:noProof/>
          <w:lang w:val="en-GB" w:eastAsia="en-GB"/>
        </w:rPr>
        <w:br w:type="page"/>
      </w:r>
    </w:p>
    <w:p w14:paraId="2889EE2B" w14:textId="2B741C23" w:rsidR="00A601D4" w:rsidRPr="00E26EA8" w:rsidRDefault="009A31CF" w:rsidP="00E26EA8">
      <w:pPr>
        <w:pStyle w:val="UnnumberedHeading1"/>
      </w:pPr>
      <w:bookmarkStart w:id="106" w:name="_Toc512843598"/>
      <w:r w:rsidRPr="00E26EA8">
        <w:rPr>
          <w:rStyle w:val="UnnumberedHeading1Char"/>
          <w:b/>
        </w:rPr>
        <w:lastRenderedPageBreak/>
        <w:t xml:space="preserve">Appendix </w:t>
      </w:r>
      <w:r w:rsidR="00097611" w:rsidRPr="00E26EA8">
        <w:rPr>
          <w:rStyle w:val="UnnumberedHeading1Char"/>
          <w:b/>
        </w:rPr>
        <w:t>F</w:t>
      </w:r>
      <w:r w:rsidRPr="00E26EA8">
        <w:rPr>
          <w:rStyle w:val="UnnumberedHeading1Char"/>
          <w:b/>
        </w:rPr>
        <w:t xml:space="preserve"> – Project Poster</w:t>
      </w:r>
      <w:bookmarkEnd w:id="106"/>
    </w:p>
    <w:p w14:paraId="2889EE2C" w14:textId="3CDC6AE0" w:rsidR="00A601D4" w:rsidRDefault="00E26EA8" w:rsidP="00A601D4">
      <w:r>
        <w:rPr>
          <w:noProof/>
          <w:lang w:val="en-GB" w:eastAsia="en-GB" w:bidi="bn-BD"/>
        </w:rPr>
        <w:drawing>
          <wp:inline distT="0" distB="0" distL="0" distR="0" wp14:anchorId="6EFCF3F4" wp14:editId="7053E464">
            <wp:extent cx="5580380" cy="3953962"/>
            <wp:effectExtent l="0" t="0" r="127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580380" cy="3953962"/>
                    </a:xfrm>
                    <a:prstGeom prst="rect">
                      <a:avLst/>
                    </a:prstGeom>
                  </pic:spPr>
                </pic:pic>
              </a:graphicData>
            </a:graphic>
          </wp:inline>
        </w:drawing>
      </w:r>
    </w:p>
    <w:p w14:paraId="415B8D51" w14:textId="334AAADE" w:rsidR="007722DD" w:rsidRPr="00A601D4" w:rsidRDefault="000D32E8" w:rsidP="007722DD">
      <w:pPr>
        <w:pStyle w:val="Figure"/>
      </w:pPr>
      <w:bookmarkStart w:id="107" w:name="_Toc512843640"/>
      <w:r>
        <w:t>Poster</w:t>
      </w:r>
      <w:bookmarkEnd w:id="107"/>
    </w:p>
    <w:sectPr w:rsidR="007722DD" w:rsidRPr="00A601D4" w:rsidSect="00122330">
      <w:pgSz w:w="11907" w:h="16839" w:code="9"/>
      <w:pgMar w:top="1418" w:right="1418" w:bottom="1134" w:left="1701" w:header="56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E7A5CCB" w14:textId="77777777" w:rsidR="00AC4395" w:rsidRDefault="00AC4395">
      <w:pPr>
        <w:spacing w:before="0" w:after="0"/>
      </w:pPr>
      <w:r>
        <w:separator/>
      </w:r>
    </w:p>
  </w:endnote>
  <w:endnote w:type="continuationSeparator" w:id="0">
    <w:p w14:paraId="6F370C3B" w14:textId="77777777" w:rsidR="00AC4395" w:rsidRDefault="00AC4395">
      <w:pPr>
        <w:spacing w:before="0" w:after="0"/>
      </w:pPr>
      <w:r>
        <w:continuationSeparator/>
      </w:r>
    </w:p>
  </w:endnote>
  <w:endnote w:type="continuationNotice" w:id="1">
    <w:p w14:paraId="15C2F7A0" w14:textId="77777777" w:rsidR="00AC4395" w:rsidRDefault="00AC4395">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 w:name="Vrinda">
    <w:panose1 w:val="020B0502040204020203"/>
    <w:charset w:val="01"/>
    <w:family w:val="roman"/>
    <w:notTrueType/>
    <w:pitch w:val="variable"/>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9EE98" w14:textId="77777777" w:rsidR="00AC4395" w:rsidRPr="00643AF5" w:rsidRDefault="00AC4395" w:rsidP="00643AF5">
    <w:pPr>
      <w:pStyle w:val="Footer"/>
      <w:jc w:val="center"/>
      <w:rPr>
        <w:rFonts w:ascii="Calibri" w:hAnsi="Calibri" w:cs="Calibri"/>
        <w:sz w:val="22"/>
        <w:szCs w:val="22"/>
        <w:lang w:val="en-GB"/>
      </w:rPr>
    </w:pPr>
    <w:r w:rsidRPr="00643AF5">
      <w:rPr>
        <w:rFonts w:ascii="Calibri" w:hAnsi="Calibri" w:cs="Calibri"/>
        <w:sz w:val="22"/>
        <w:szCs w:val="22"/>
        <w:lang w:val="en-GB"/>
      </w:rPr>
      <w:fldChar w:fldCharType="begin"/>
    </w:r>
    <w:r w:rsidRPr="00643AF5">
      <w:rPr>
        <w:rFonts w:ascii="Calibri" w:hAnsi="Calibri" w:cs="Calibri"/>
        <w:sz w:val="22"/>
        <w:szCs w:val="22"/>
        <w:lang w:val="en-GB"/>
      </w:rPr>
      <w:instrText xml:space="preserve"> PAGE  \* Arabic  \* MERGEFORMAT </w:instrText>
    </w:r>
    <w:r w:rsidRPr="00643AF5">
      <w:rPr>
        <w:rFonts w:ascii="Calibri" w:hAnsi="Calibri" w:cs="Calibri"/>
        <w:sz w:val="22"/>
        <w:szCs w:val="22"/>
        <w:lang w:val="en-GB"/>
      </w:rPr>
      <w:fldChar w:fldCharType="separate"/>
    </w:r>
    <w:r w:rsidR="000B725E">
      <w:rPr>
        <w:rFonts w:ascii="Calibri" w:hAnsi="Calibri" w:cs="Calibri"/>
        <w:noProof/>
        <w:sz w:val="22"/>
        <w:szCs w:val="22"/>
        <w:lang w:val="en-GB"/>
      </w:rPr>
      <w:t>5</w:t>
    </w:r>
    <w:r w:rsidRPr="00643AF5">
      <w:rPr>
        <w:rFonts w:ascii="Calibri" w:hAnsi="Calibri" w:cs="Calibri"/>
        <w:sz w:val="22"/>
        <w:szCs w:val="22"/>
        <w:lang w:val="en-G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0E144F" w14:textId="77777777" w:rsidR="00AC4395" w:rsidRDefault="00AC4395">
      <w:pPr>
        <w:spacing w:before="0" w:after="0"/>
      </w:pPr>
      <w:r>
        <w:separator/>
      </w:r>
    </w:p>
  </w:footnote>
  <w:footnote w:type="continuationSeparator" w:id="0">
    <w:p w14:paraId="5D16A349" w14:textId="77777777" w:rsidR="00AC4395" w:rsidRDefault="00AC4395">
      <w:pPr>
        <w:spacing w:before="0" w:after="0"/>
      </w:pPr>
      <w:r>
        <w:continuationSeparator/>
      </w:r>
    </w:p>
  </w:footnote>
  <w:footnote w:type="continuationNotice" w:id="1">
    <w:p w14:paraId="6813D2D9" w14:textId="77777777" w:rsidR="00AC4395" w:rsidRDefault="00AC4395">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9EE95" w14:textId="77777777" w:rsidR="00AC4395" w:rsidRDefault="00AC4395" w:rsidP="002D011C">
    <w:pPr>
      <w:pStyle w:val="Header"/>
      <w:jc w:val="center"/>
      <w:rPr>
        <w:sz w:val="20"/>
        <w:szCs w:val="20"/>
      </w:rPr>
    </w:pPr>
  </w:p>
  <w:p w14:paraId="2889EE96" w14:textId="77777777" w:rsidR="00AC4395" w:rsidRPr="002D011C" w:rsidRDefault="00AC4395" w:rsidP="002D011C">
    <w:pPr>
      <w:pStyle w:val="Header"/>
      <w:jc w:val="center"/>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89EE97" w14:textId="54BCAAF0" w:rsidR="00AC4395" w:rsidRDefault="00AC4395" w:rsidP="008F58FC">
    <w:pPr>
      <w:pStyle w:val="HeaderText"/>
      <w:pBdr>
        <w:bottom w:val="single" w:sz="4" w:space="1" w:color="auto"/>
      </w:pBdr>
    </w:pPr>
    <w:r>
      <w:t>Subtitled Cinema and Deaf Service Web Application</w:t>
    </w:r>
    <w:r w:rsidRPr="002D011C">
      <w:tab/>
    </w:r>
    <w:r>
      <w:t>Nahiyan Chowdhury</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0AAA673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D465AC"/>
    <w:multiLevelType w:val="hybridMultilevel"/>
    <w:tmpl w:val="425C2E5E"/>
    <w:lvl w:ilvl="0" w:tplc="8B22F87C">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142A69"/>
    <w:multiLevelType w:val="hybridMultilevel"/>
    <w:tmpl w:val="9C6434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nsid w:val="066467AA"/>
    <w:multiLevelType w:val="hybridMultilevel"/>
    <w:tmpl w:val="02F4B64E"/>
    <w:lvl w:ilvl="0" w:tplc="B28E64E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0A796D4B"/>
    <w:multiLevelType w:val="hybridMultilevel"/>
    <w:tmpl w:val="19F64CB8"/>
    <w:lvl w:ilvl="0" w:tplc="9CFE344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18830FEC"/>
    <w:multiLevelType w:val="hybridMultilevel"/>
    <w:tmpl w:val="0D2A81C6"/>
    <w:lvl w:ilvl="0" w:tplc="D22A29F6">
      <w:numFmt w:val="bullet"/>
      <w:lvlText w:val="•"/>
      <w:lvlJc w:val="left"/>
      <w:pPr>
        <w:ind w:left="1440" w:hanging="72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nsid w:val="19713222"/>
    <w:multiLevelType w:val="hybridMultilevel"/>
    <w:tmpl w:val="04F80F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B0A0EBF"/>
    <w:multiLevelType w:val="hybridMultilevel"/>
    <w:tmpl w:val="DA6A9D10"/>
    <w:lvl w:ilvl="0" w:tplc="03A8BC36">
      <w:start w:val="1"/>
      <w:numFmt w:val="decimal"/>
      <w:pStyle w:val="Numbered"/>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CC73BE7"/>
    <w:multiLevelType w:val="multilevel"/>
    <w:tmpl w:val="238C39F0"/>
    <w:lvl w:ilvl="0">
      <w:start w:val="1"/>
      <w:numFmt w:val="decimal"/>
      <w:lvlText w:val="%1."/>
      <w:lvlJc w:val="left"/>
      <w:pPr>
        <w:tabs>
          <w:tab w:val="num" w:pos="360"/>
        </w:tabs>
        <w:ind w:left="360" w:hanging="360"/>
      </w:pPr>
      <w:rPr>
        <w:rFonts w:hint="default"/>
      </w:rPr>
    </w:lvl>
    <w:lvl w:ilvl="1">
      <w:start w:val="3"/>
      <w:numFmt w:val="decimal"/>
      <w:lvlText w:val="%2"/>
      <w:lvlJc w:val="left"/>
      <w:pPr>
        <w:tabs>
          <w:tab w:val="num" w:pos="720"/>
        </w:tabs>
        <w:ind w:left="720" w:hanging="36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
    <w:nsid w:val="1D2967D6"/>
    <w:multiLevelType w:val="hybridMultilevel"/>
    <w:tmpl w:val="EE30346A"/>
    <w:lvl w:ilvl="0" w:tplc="335474D0">
      <w:start w:val="4"/>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1D515EB8"/>
    <w:multiLevelType w:val="hybridMultilevel"/>
    <w:tmpl w:val="10725BAE"/>
    <w:lvl w:ilvl="0" w:tplc="00010409">
      <w:start w:val="1"/>
      <w:numFmt w:val="bullet"/>
      <w:lvlText w:val=""/>
      <w:lvlJc w:val="left"/>
      <w:pPr>
        <w:tabs>
          <w:tab w:val="num" w:pos="-3600"/>
        </w:tabs>
        <w:ind w:left="-3600" w:hanging="360"/>
      </w:pPr>
      <w:rPr>
        <w:rFonts w:ascii="Symbol" w:hAnsi="Symbol" w:hint="default"/>
      </w:rPr>
    </w:lvl>
    <w:lvl w:ilvl="1" w:tplc="00030409" w:tentative="1">
      <w:start w:val="1"/>
      <w:numFmt w:val="bullet"/>
      <w:lvlText w:val="o"/>
      <w:lvlJc w:val="left"/>
      <w:pPr>
        <w:tabs>
          <w:tab w:val="num" w:pos="-2880"/>
        </w:tabs>
        <w:ind w:left="-288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1440"/>
        </w:tabs>
        <w:ind w:left="-1440" w:hanging="360"/>
      </w:pPr>
      <w:rPr>
        <w:rFonts w:ascii="Symbol" w:hAnsi="Symbol" w:hint="default"/>
      </w:rPr>
    </w:lvl>
    <w:lvl w:ilvl="4" w:tplc="00030409" w:tentative="1">
      <w:start w:val="1"/>
      <w:numFmt w:val="bullet"/>
      <w:lvlText w:val="o"/>
      <w:lvlJc w:val="left"/>
      <w:pPr>
        <w:tabs>
          <w:tab w:val="num" w:pos="-720"/>
        </w:tabs>
        <w:ind w:left="-720" w:hanging="360"/>
      </w:pPr>
      <w:rPr>
        <w:rFonts w:ascii="Courier New" w:hAnsi="Courier New" w:hint="default"/>
      </w:rPr>
    </w:lvl>
    <w:lvl w:ilvl="5" w:tplc="00050409" w:tentative="1">
      <w:start w:val="1"/>
      <w:numFmt w:val="bullet"/>
      <w:lvlText w:val=""/>
      <w:lvlJc w:val="left"/>
      <w:pPr>
        <w:tabs>
          <w:tab w:val="num" w:pos="0"/>
        </w:tabs>
        <w:ind w:left="0" w:hanging="360"/>
      </w:pPr>
      <w:rPr>
        <w:rFonts w:ascii="Wingdings" w:hAnsi="Wingdings" w:hint="default"/>
      </w:rPr>
    </w:lvl>
    <w:lvl w:ilvl="6" w:tplc="00010409" w:tentative="1">
      <w:start w:val="1"/>
      <w:numFmt w:val="bullet"/>
      <w:lvlText w:val=""/>
      <w:lvlJc w:val="left"/>
      <w:pPr>
        <w:tabs>
          <w:tab w:val="num" w:pos="720"/>
        </w:tabs>
        <w:ind w:left="720" w:hanging="360"/>
      </w:pPr>
      <w:rPr>
        <w:rFonts w:ascii="Symbol" w:hAnsi="Symbol" w:hint="default"/>
      </w:rPr>
    </w:lvl>
    <w:lvl w:ilvl="7" w:tplc="00030409" w:tentative="1">
      <w:start w:val="1"/>
      <w:numFmt w:val="bullet"/>
      <w:lvlText w:val="o"/>
      <w:lvlJc w:val="left"/>
      <w:pPr>
        <w:tabs>
          <w:tab w:val="num" w:pos="1440"/>
        </w:tabs>
        <w:ind w:left="1440" w:hanging="360"/>
      </w:pPr>
      <w:rPr>
        <w:rFonts w:ascii="Courier New" w:hAnsi="Courier New" w:hint="default"/>
      </w:rPr>
    </w:lvl>
    <w:lvl w:ilvl="8" w:tplc="00050409" w:tentative="1">
      <w:start w:val="1"/>
      <w:numFmt w:val="bullet"/>
      <w:lvlText w:val=""/>
      <w:lvlJc w:val="left"/>
      <w:pPr>
        <w:tabs>
          <w:tab w:val="num" w:pos="2160"/>
        </w:tabs>
        <w:ind w:left="2160" w:hanging="360"/>
      </w:pPr>
      <w:rPr>
        <w:rFonts w:ascii="Wingdings" w:hAnsi="Wingdings" w:hint="default"/>
      </w:rPr>
    </w:lvl>
  </w:abstractNum>
  <w:abstractNum w:abstractNumId="11">
    <w:nsid w:val="1ECC321F"/>
    <w:multiLevelType w:val="hybridMultilevel"/>
    <w:tmpl w:val="AD1CAEE0"/>
    <w:lvl w:ilvl="0" w:tplc="04090011">
      <w:start w:val="1"/>
      <w:numFmt w:val="decimal"/>
      <w:lvlText w:val="%1)"/>
      <w:lvlJc w:val="left"/>
      <w:pPr>
        <w:tabs>
          <w:tab w:val="num" w:pos="720"/>
        </w:tabs>
        <w:ind w:left="720" w:hanging="360"/>
      </w:p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FBE7123"/>
    <w:multiLevelType w:val="hybridMultilevel"/>
    <w:tmpl w:val="D84A355C"/>
    <w:lvl w:ilvl="0" w:tplc="459E3E3C">
      <w:start w:val="1"/>
      <w:numFmt w:val="decimal"/>
      <w:pStyle w:val="Figure"/>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nsid w:val="25C477A9"/>
    <w:multiLevelType w:val="hybridMultilevel"/>
    <w:tmpl w:val="C6D808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26DD1607"/>
    <w:multiLevelType w:val="hybridMultilevel"/>
    <w:tmpl w:val="75B628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9B44E9"/>
    <w:multiLevelType w:val="hybridMultilevel"/>
    <w:tmpl w:val="976A4FE4"/>
    <w:lvl w:ilvl="0" w:tplc="459E3E3C">
      <w:start w:val="1"/>
      <w:numFmt w:val="decimal"/>
      <w:lvlText w:val="Figure %1."/>
      <w:lvlJc w:val="center"/>
      <w:pPr>
        <w:tabs>
          <w:tab w:val="num" w:pos="1008"/>
        </w:tabs>
        <w:ind w:left="0" w:firstLine="288"/>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2A820EF"/>
    <w:multiLevelType w:val="hybridMultilevel"/>
    <w:tmpl w:val="3FCA84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46834F8"/>
    <w:multiLevelType w:val="hybridMultilevel"/>
    <w:tmpl w:val="78E0B458"/>
    <w:lvl w:ilvl="0" w:tplc="D22A29F6">
      <w:numFmt w:val="bullet"/>
      <w:lvlText w:val="•"/>
      <w:lvlJc w:val="left"/>
      <w:pPr>
        <w:ind w:left="1080" w:hanging="72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84A283E"/>
    <w:multiLevelType w:val="hybridMultilevel"/>
    <w:tmpl w:val="0E9CB3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DE24610"/>
    <w:multiLevelType w:val="multilevel"/>
    <w:tmpl w:val="39DAE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350191F"/>
    <w:multiLevelType w:val="multilevel"/>
    <w:tmpl w:val="C58E5D94"/>
    <w:lvl w:ilvl="0">
      <w:start w:val="1"/>
      <w:numFmt w:val="decimal"/>
      <w:lvlText w:val="%1"/>
      <w:lvlJc w:val="left"/>
      <w:pPr>
        <w:tabs>
          <w:tab w:val="num" w:pos="540"/>
        </w:tabs>
        <w:ind w:left="540" w:hanging="540"/>
      </w:pPr>
      <w:rPr>
        <w:rFonts w:hint="default"/>
      </w:rPr>
    </w:lvl>
    <w:lvl w:ilvl="1">
      <w:start w:val="2"/>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1">
    <w:nsid w:val="46433107"/>
    <w:multiLevelType w:val="hybridMultilevel"/>
    <w:tmpl w:val="08B09CE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8D84E9F"/>
    <w:multiLevelType w:val="hybridMultilevel"/>
    <w:tmpl w:val="00E48E0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493C45DA"/>
    <w:multiLevelType w:val="hybridMultilevel"/>
    <w:tmpl w:val="16F877E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49644062"/>
    <w:multiLevelType w:val="hybridMultilevel"/>
    <w:tmpl w:val="5ED461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43666B0"/>
    <w:multiLevelType w:val="hybridMultilevel"/>
    <w:tmpl w:val="20C8DA82"/>
    <w:lvl w:ilvl="0" w:tplc="69D0ABD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59CB04E0"/>
    <w:multiLevelType w:val="multilevel"/>
    <w:tmpl w:val="FACE6B04"/>
    <w:lvl w:ilvl="0">
      <w:start w:val="1"/>
      <w:numFmt w:val="decimal"/>
      <w:pStyle w:val="Heading1"/>
      <w:lvlText w:val="Chapter %1:"/>
      <w:lvlJc w:val="left"/>
      <w:pPr>
        <w:ind w:left="360" w:hanging="360"/>
      </w:pPr>
      <w:rPr>
        <w:rFonts w:ascii="Calibri" w:hAnsi="Calibri" w:hint="default"/>
        <w:b w:val="0"/>
        <w:i w:val="0"/>
        <w:sz w:val="44"/>
      </w:r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7">
    <w:nsid w:val="5A84552C"/>
    <w:multiLevelType w:val="hybridMultilevel"/>
    <w:tmpl w:val="03F63738"/>
    <w:lvl w:ilvl="0" w:tplc="96A6EEC0">
      <w:start w:val="2"/>
      <w:numFmt w:val="decimal"/>
      <w:lvlText w:val="%1"/>
      <w:lvlJc w:val="left"/>
      <w:pPr>
        <w:tabs>
          <w:tab w:val="num" w:pos="900"/>
        </w:tabs>
        <w:ind w:left="900" w:hanging="5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5F644F3C"/>
    <w:multiLevelType w:val="hybridMultilevel"/>
    <w:tmpl w:val="C8BE9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01C61E9"/>
    <w:multiLevelType w:val="hybridMultilevel"/>
    <w:tmpl w:val="C546B3D6"/>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5635214"/>
    <w:multiLevelType w:val="hybridMultilevel"/>
    <w:tmpl w:val="0A6890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A730743"/>
    <w:multiLevelType w:val="hybridMultilevel"/>
    <w:tmpl w:val="6D222E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6BEA4C4D"/>
    <w:multiLevelType w:val="hybridMultilevel"/>
    <w:tmpl w:val="A2C6189E"/>
    <w:lvl w:ilvl="0" w:tplc="ED12920A">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6CE7238F"/>
    <w:multiLevelType w:val="hybridMultilevel"/>
    <w:tmpl w:val="D45EBB36"/>
    <w:lvl w:ilvl="0" w:tplc="8B4AFDC2">
      <w:start w:val="3"/>
      <w:numFmt w:val="decimal"/>
      <w:lvlText w:val="Figure %1."/>
      <w:lvlJc w:val="left"/>
      <w:pPr>
        <w:tabs>
          <w:tab w:val="num" w:pos="1420"/>
        </w:tabs>
        <w:ind w:left="0" w:firstLine="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6E0A4970"/>
    <w:multiLevelType w:val="hybridMultilevel"/>
    <w:tmpl w:val="C886675A"/>
    <w:lvl w:ilvl="0" w:tplc="8C82E39E">
      <w:start w:val="4"/>
      <w:numFmt w:val="decimal"/>
      <w:lvlText w:val="%1"/>
      <w:lvlJc w:val="left"/>
      <w:pPr>
        <w:tabs>
          <w:tab w:val="num" w:pos="1080"/>
        </w:tabs>
        <w:ind w:left="1080" w:hanging="72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nsid w:val="70F53279"/>
    <w:multiLevelType w:val="hybridMultilevel"/>
    <w:tmpl w:val="DF84518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721A12E0"/>
    <w:multiLevelType w:val="hybridMultilevel"/>
    <w:tmpl w:val="AD1CAE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766960AA"/>
    <w:multiLevelType w:val="multilevel"/>
    <w:tmpl w:val="470E548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8">
    <w:nsid w:val="76A72FC3"/>
    <w:multiLevelType w:val="hybridMultilevel"/>
    <w:tmpl w:val="2F02C6FA"/>
    <w:lvl w:ilvl="0" w:tplc="F2AC3EFC">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76BB4267"/>
    <w:multiLevelType w:val="hybridMultilevel"/>
    <w:tmpl w:val="4B58D82A"/>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78396636"/>
    <w:multiLevelType w:val="hybridMultilevel"/>
    <w:tmpl w:val="11204A06"/>
    <w:lvl w:ilvl="0" w:tplc="D22A29F6">
      <w:numFmt w:val="bullet"/>
      <w:lvlText w:val="•"/>
      <w:lvlJc w:val="left"/>
      <w:pPr>
        <w:ind w:left="1080" w:hanging="72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nsid w:val="7B6D68DA"/>
    <w:multiLevelType w:val="hybridMultilevel"/>
    <w:tmpl w:val="BF8289A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7D98066F"/>
    <w:multiLevelType w:val="hybridMultilevel"/>
    <w:tmpl w:val="0D3E79D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7"/>
  </w:num>
  <w:num w:numId="2">
    <w:abstractNumId w:val="20"/>
  </w:num>
  <w:num w:numId="3">
    <w:abstractNumId w:val="36"/>
  </w:num>
  <w:num w:numId="4">
    <w:abstractNumId w:val="11"/>
  </w:num>
  <w:num w:numId="5">
    <w:abstractNumId w:val="38"/>
  </w:num>
  <w:num w:numId="6">
    <w:abstractNumId w:val="8"/>
  </w:num>
  <w:num w:numId="7">
    <w:abstractNumId w:val="1"/>
  </w:num>
  <w:num w:numId="8">
    <w:abstractNumId w:val="9"/>
  </w:num>
  <w:num w:numId="9">
    <w:abstractNumId w:val="4"/>
  </w:num>
  <w:num w:numId="10">
    <w:abstractNumId w:val="27"/>
  </w:num>
  <w:num w:numId="11">
    <w:abstractNumId w:val="34"/>
  </w:num>
  <w:num w:numId="12">
    <w:abstractNumId w:val="26"/>
  </w:num>
  <w:num w:numId="13">
    <w:abstractNumId w:val="3"/>
  </w:num>
  <w:num w:numId="14">
    <w:abstractNumId w:val="32"/>
  </w:num>
  <w:num w:numId="15">
    <w:abstractNumId w:val="7"/>
  </w:num>
  <w:num w:numId="16">
    <w:abstractNumId w:val="33"/>
  </w:num>
  <w:num w:numId="17">
    <w:abstractNumId w:val="12"/>
  </w:num>
  <w:num w:numId="18">
    <w:abstractNumId w:val="18"/>
  </w:num>
  <w:num w:numId="19">
    <w:abstractNumId w:val="25"/>
  </w:num>
  <w:num w:numId="20">
    <w:abstractNumId w:val="0"/>
  </w:num>
  <w:num w:numId="21">
    <w:abstractNumId w:val="10"/>
  </w:num>
  <w:num w:numId="22">
    <w:abstractNumId w:val="30"/>
  </w:num>
  <w:num w:numId="23">
    <w:abstractNumId w:val="13"/>
  </w:num>
  <w:num w:numId="24">
    <w:abstractNumId w:val="16"/>
  </w:num>
  <w:num w:numId="25">
    <w:abstractNumId w:val="19"/>
  </w:num>
  <w:num w:numId="26">
    <w:abstractNumId w:val="41"/>
  </w:num>
  <w:num w:numId="27">
    <w:abstractNumId w:val="6"/>
  </w:num>
  <w:num w:numId="28">
    <w:abstractNumId w:val="23"/>
  </w:num>
  <w:num w:numId="29">
    <w:abstractNumId w:val="42"/>
  </w:num>
  <w:num w:numId="30">
    <w:abstractNumId w:val="29"/>
  </w:num>
  <w:num w:numId="31">
    <w:abstractNumId w:val="22"/>
  </w:num>
  <w:num w:numId="32">
    <w:abstractNumId w:val="15"/>
  </w:num>
  <w:num w:numId="33">
    <w:abstractNumId w:val="39"/>
  </w:num>
  <w:num w:numId="34">
    <w:abstractNumId w:val="21"/>
  </w:num>
  <w:num w:numId="35">
    <w:abstractNumId w:val="31"/>
  </w:num>
  <w:num w:numId="36">
    <w:abstractNumId w:val="14"/>
  </w:num>
  <w:num w:numId="37">
    <w:abstractNumId w:val="2"/>
  </w:num>
  <w:num w:numId="38">
    <w:abstractNumId w:val="35"/>
  </w:num>
  <w:num w:numId="39">
    <w:abstractNumId w:val="24"/>
  </w:num>
  <w:num w:numId="40">
    <w:abstractNumId w:val="28"/>
  </w:num>
  <w:num w:numId="41">
    <w:abstractNumId w:val="40"/>
  </w:num>
  <w:num w:numId="42">
    <w:abstractNumId w:val="5"/>
  </w:num>
  <w:num w:numId="4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noPunctuationKerning/>
  <w:characterSpacingControl w:val="doNotCompress"/>
  <w:hdrShapeDefaults>
    <o:shapedefaults v:ext="edit" spidmax="29697"/>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3B86"/>
    <w:rsid w:val="0000042F"/>
    <w:rsid w:val="00000970"/>
    <w:rsid w:val="00000F31"/>
    <w:rsid w:val="0000169F"/>
    <w:rsid w:val="00001CF2"/>
    <w:rsid w:val="00005610"/>
    <w:rsid w:val="00007C54"/>
    <w:rsid w:val="00014241"/>
    <w:rsid w:val="00014409"/>
    <w:rsid w:val="00015D85"/>
    <w:rsid w:val="00022088"/>
    <w:rsid w:val="0002770C"/>
    <w:rsid w:val="000301BB"/>
    <w:rsid w:val="000308DA"/>
    <w:rsid w:val="00037102"/>
    <w:rsid w:val="00041B79"/>
    <w:rsid w:val="00044814"/>
    <w:rsid w:val="00046AB4"/>
    <w:rsid w:val="000508E0"/>
    <w:rsid w:val="00053DA7"/>
    <w:rsid w:val="000572EA"/>
    <w:rsid w:val="00057C1C"/>
    <w:rsid w:val="000613A8"/>
    <w:rsid w:val="0006241F"/>
    <w:rsid w:val="000652D8"/>
    <w:rsid w:val="000656BF"/>
    <w:rsid w:val="00065993"/>
    <w:rsid w:val="00067F25"/>
    <w:rsid w:val="0007047D"/>
    <w:rsid w:val="00071F89"/>
    <w:rsid w:val="0007539B"/>
    <w:rsid w:val="000771DC"/>
    <w:rsid w:val="00085A16"/>
    <w:rsid w:val="00085BC9"/>
    <w:rsid w:val="00085E81"/>
    <w:rsid w:val="00090EE0"/>
    <w:rsid w:val="00091C31"/>
    <w:rsid w:val="00093671"/>
    <w:rsid w:val="000970AD"/>
    <w:rsid w:val="00097611"/>
    <w:rsid w:val="000A2615"/>
    <w:rsid w:val="000A27B5"/>
    <w:rsid w:val="000A2901"/>
    <w:rsid w:val="000A4F5C"/>
    <w:rsid w:val="000A56A3"/>
    <w:rsid w:val="000A7BBA"/>
    <w:rsid w:val="000A7F8B"/>
    <w:rsid w:val="000B0CE7"/>
    <w:rsid w:val="000B1408"/>
    <w:rsid w:val="000B2D57"/>
    <w:rsid w:val="000B3B0D"/>
    <w:rsid w:val="000B6B9E"/>
    <w:rsid w:val="000B725E"/>
    <w:rsid w:val="000B7FC2"/>
    <w:rsid w:val="000C09DE"/>
    <w:rsid w:val="000C0C00"/>
    <w:rsid w:val="000C0E16"/>
    <w:rsid w:val="000C1CCD"/>
    <w:rsid w:val="000C36C4"/>
    <w:rsid w:val="000C4580"/>
    <w:rsid w:val="000D060E"/>
    <w:rsid w:val="000D1AA3"/>
    <w:rsid w:val="000D32E8"/>
    <w:rsid w:val="000D799F"/>
    <w:rsid w:val="000E2E1D"/>
    <w:rsid w:val="000E33F4"/>
    <w:rsid w:val="000E681C"/>
    <w:rsid w:val="000F2FB0"/>
    <w:rsid w:val="000F4B23"/>
    <w:rsid w:val="000F5641"/>
    <w:rsid w:val="000F5B61"/>
    <w:rsid w:val="000F65F2"/>
    <w:rsid w:val="000F7DBF"/>
    <w:rsid w:val="001011E3"/>
    <w:rsid w:val="0010408B"/>
    <w:rsid w:val="00104B62"/>
    <w:rsid w:val="001060B4"/>
    <w:rsid w:val="00107797"/>
    <w:rsid w:val="0011097E"/>
    <w:rsid w:val="00122330"/>
    <w:rsid w:val="00123022"/>
    <w:rsid w:val="001253FE"/>
    <w:rsid w:val="001256FA"/>
    <w:rsid w:val="00125732"/>
    <w:rsid w:val="001268CD"/>
    <w:rsid w:val="00127E55"/>
    <w:rsid w:val="00130FAB"/>
    <w:rsid w:val="00134826"/>
    <w:rsid w:val="00135DF2"/>
    <w:rsid w:val="00136E92"/>
    <w:rsid w:val="00137545"/>
    <w:rsid w:val="00140A39"/>
    <w:rsid w:val="001413FF"/>
    <w:rsid w:val="0014729A"/>
    <w:rsid w:val="00150D8E"/>
    <w:rsid w:val="0015579D"/>
    <w:rsid w:val="00155FBB"/>
    <w:rsid w:val="00156247"/>
    <w:rsid w:val="00157D1E"/>
    <w:rsid w:val="001644CA"/>
    <w:rsid w:val="001675A2"/>
    <w:rsid w:val="001709E4"/>
    <w:rsid w:val="00171255"/>
    <w:rsid w:val="00171E4E"/>
    <w:rsid w:val="00176AA7"/>
    <w:rsid w:val="00176E27"/>
    <w:rsid w:val="00180C73"/>
    <w:rsid w:val="00182F28"/>
    <w:rsid w:val="00184B7B"/>
    <w:rsid w:val="00193033"/>
    <w:rsid w:val="0019359C"/>
    <w:rsid w:val="0019543A"/>
    <w:rsid w:val="00196E46"/>
    <w:rsid w:val="00197689"/>
    <w:rsid w:val="001976CA"/>
    <w:rsid w:val="001A5921"/>
    <w:rsid w:val="001A6A75"/>
    <w:rsid w:val="001B6DC4"/>
    <w:rsid w:val="001B785D"/>
    <w:rsid w:val="001C037B"/>
    <w:rsid w:val="001C298C"/>
    <w:rsid w:val="001C3D26"/>
    <w:rsid w:val="001C4F1B"/>
    <w:rsid w:val="001C66B2"/>
    <w:rsid w:val="001C7197"/>
    <w:rsid w:val="001C7777"/>
    <w:rsid w:val="001D1FE8"/>
    <w:rsid w:val="001D2331"/>
    <w:rsid w:val="001D3E7F"/>
    <w:rsid w:val="001D40A2"/>
    <w:rsid w:val="001D7D29"/>
    <w:rsid w:val="001E1B71"/>
    <w:rsid w:val="001E3598"/>
    <w:rsid w:val="001E3F2F"/>
    <w:rsid w:val="001F1A1C"/>
    <w:rsid w:val="001F474B"/>
    <w:rsid w:val="001F76F3"/>
    <w:rsid w:val="00204B76"/>
    <w:rsid w:val="0020547A"/>
    <w:rsid w:val="00206C13"/>
    <w:rsid w:val="002075D0"/>
    <w:rsid w:val="00211AB1"/>
    <w:rsid w:val="002131E9"/>
    <w:rsid w:val="00224883"/>
    <w:rsid w:val="002268A9"/>
    <w:rsid w:val="00226C7B"/>
    <w:rsid w:val="00227A31"/>
    <w:rsid w:val="00230559"/>
    <w:rsid w:val="00230D58"/>
    <w:rsid w:val="00233C9E"/>
    <w:rsid w:val="00235183"/>
    <w:rsid w:val="0023613C"/>
    <w:rsid w:val="00236378"/>
    <w:rsid w:val="00240BBE"/>
    <w:rsid w:val="00247C39"/>
    <w:rsid w:val="00250F35"/>
    <w:rsid w:val="00251EA1"/>
    <w:rsid w:val="00253D53"/>
    <w:rsid w:val="00254321"/>
    <w:rsid w:val="002545D7"/>
    <w:rsid w:val="00254CE5"/>
    <w:rsid w:val="002558AF"/>
    <w:rsid w:val="00257906"/>
    <w:rsid w:val="00261C71"/>
    <w:rsid w:val="00272F79"/>
    <w:rsid w:val="00275F57"/>
    <w:rsid w:val="00276076"/>
    <w:rsid w:val="00277433"/>
    <w:rsid w:val="00280A11"/>
    <w:rsid w:val="00280F70"/>
    <w:rsid w:val="00285667"/>
    <w:rsid w:val="00287105"/>
    <w:rsid w:val="00290979"/>
    <w:rsid w:val="002938D3"/>
    <w:rsid w:val="00293F5A"/>
    <w:rsid w:val="002961CE"/>
    <w:rsid w:val="002A0570"/>
    <w:rsid w:val="002A0EA7"/>
    <w:rsid w:val="002A2448"/>
    <w:rsid w:val="002A361B"/>
    <w:rsid w:val="002A799D"/>
    <w:rsid w:val="002B0571"/>
    <w:rsid w:val="002B18FF"/>
    <w:rsid w:val="002B7391"/>
    <w:rsid w:val="002C0B5E"/>
    <w:rsid w:val="002C1B40"/>
    <w:rsid w:val="002C408A"/>
    <w:rsid w:val="002C58CC"/>
    <w:rsid w:val="002C5948"/>
    <w:rsid w:val="002D011C"/>
    <w:rsid w:val="002D5297"/>
    <w:rsid w:val="002D531F"/>
    <w:rsid w:val="002D5832"/>
    <w:rsid w:val="002D72A9"/>
    <w:rsid w:val="002E014F"/>
    <w:rsid w:val="002E1445"/>
    <w:rsid w:val="002E412B"/>
    <w:rsid w:val="002E7BC2"/>
    <w:rsid w:val="002F303A"/>
    <w:rsid w:val="002F4EDC"/>
    <w:rsid w:val="003025A9"/>
    <w:rsid w:val="00305E06"/>
    <w:rsid w:val="00306C4C"/>
    <w:rsid w:val="00307BBC"/>
    <w:rsid w:val="003106F1"/>
    <w:rsid w:val="003133E7"/>
    <w:rsid w:val="003135D3"/>
    <w:rsid w:val="00313A69"/>
    <w:rsid w:val="0031585F"/>
    <w:rsid w:val="00315B13"/>
    <w:rsid w:val="00316B7A"/>
    <w:rsid w:val="00317224"/>
    <w:rsid w:val="00317B8C"/>
    <w:rsid w:val="0032241A"/>
    <w:rsid w:val="00324077"/>
    <w:rsid w:val="003242D2"/>
    <w:rsid w:val="003255DF"/>
    <w:rsid w:val="00326505"/>
    <w:rsid w:val="00330277"/>
    <w:rsid w:val="00335F54"/>
    <w:rsid w:val="00340384"/>
    <w:rsid w:val="00340617"/>
    <w:rsid w:val="003410A7"/>
    <w:rsid w:val="00341475"/>
    <w:rsid w:val="00345F3D"/>
    <w:rsid w:val="00351256"/>
    <w:rsid w:val="00352083"/>
    <w:rsid w:val="00353CDB"/>
    <w:rsid w:val="00355605"/>
    <w:rsid w:val="00355FA4"/>
    <w:rsid w:val="00357FD1"/>
    <w:rsid w:val="00361CAB"/>
    <w:rsid w:val="00362930"/>
    <w:rsid w:val="003632FB"/>
    <w:rsid w:val="00371795"/>
    <w:rsid w:val="00374030"/>
    <w:rsid w:val="003842F4"/>
    <w:rsid w:val="00392D4E"/>
    <w:rsid w:val="00393336"/>
    <w:rsid w:val="00393374"/>
    <w:rsid w:val="003948BB"/>
    <w:rsid w:val="00395246"/>
    <w:rsid w:val="00396256"/>
    <w:rsid w:val="003A02FD"/>
    <w:rsid w:val="003A0C19"/>
    <w:rsid w:val="003A60CD"/>
    <w:rsid w:val="003A7952"/>
    <w:rsid w:val="003B1263"/>
    <w:rsid w:val="003B1693"/>
    <w:rsid w:val="003B1FC5"/>
    <w:rsid w:val="003C0CAE"/>
    <w:rsid w:val="003C44AE"/>
    <w:rsid w:val="003C5294"/>
    <w:rsid w:val="003C7C8D"/>
    <w:rsid w:val="003D191C"/>
    <w:rsid w:val="003D5143"/>
    <w:rsid w:val="003D5BA7"/>
    <w:rsid w:val="003E0026"/>
    <w:rsid w:val="003E4185"/>
    <w:rsid w:val="003E47EF"/>
    <w:rsid w:val="003E5825"/>
    <w:rsid w:val="00402D21"/>
    <w:rsid w:val="004037C5"/>
    <w:rsid w:val="00407BD7"/>
    <w:rsid w:val="00410443"/>
    <w:rsid w:val="00413025"/>
    <w:rsid w:val="004147C8"/>
    <w:rsid w:val="00417346"/>
    <w:rsid w:val="00417466"/>
    <w:rsid w:val="0042122B"/>
    <w:rsid w:val="00423A3F"/>
    <w:rsid w:val="004271E9"/>
    <w:rsid w:val="0043107E"/>
    <w:rsid w:val="00441D4F"/>
    <w:rsid w:val="0044324F"/>
    <w:rsid w:val="00443451"/>
    <w:rsid w:val="00444912"/>
    <w:rsid w:val="00447995"/>
    <w:rsid w:val="004536E7"/>
    <w:rsid w:val="00455499"/>
    <w:rsid w:val="00455724"/>
    <w:rsid w:val="00457DBA"/>
    <w:rsid w:val="004600B7"/>
    <w:rsid w:val="00460B1E"/>
    <w:rsid w:val="00460F60"/>
    <w:rsid w:val="00466733"/>
    <w:rsid w:val="00467105"/>
    <w:rsid w:val="00467302"/>
    <w:rsid w:val="004704BF"/>
    <w:rsid w:val="004711F4"/>
    <w:rsid w:val="00471ECC"/>
    <w:rsid w:val="00471FC9"/>
    <w:rsid w:val="00472593"/>
    <w:rsid w:val="004730E6"/>
    <w:rsid w:val="00474CEF"/>
    <w:rsid w:val="00474E53"/>
    <w:rsid w:val="0047612A"/>
    <w:rsid w:val="00476AD9"/>
    <w:rsid w:val="00476BF5"/>
    <w:rsid w:val="00477887"/>
    <w:rsid w:val="004825FD"/>
    <w:rsid w:val="00482CA9"/>
    <w:rsid w:val="00483591"/>
    <w:rsid w:val="00484687"/>
    <w:rsid w:val="00486772"/>
    <w:rsid w:val="0049098F"/>
    <w:rsid w:val="00490DEE"/>
    <w:rsid w:val="00491586"/>
    <w:rsid w:val="004961C8"/>
    <w:rsid w:val="004A099D"/>
    <w:rsid w:val="004A123C"/>
    <w:rsid w:val="004A1A09"/>
    <w:rsid w:val="004A1FC2"/>
    <w:rsid w:val="004A4242"/>
    <w:rsid w:val="004A5BA2"/>
    <w:rsid w:val="004B38A4"/>
    <w:rsid w:val="004B4CAF"/>
    <w:rsid w:val="004B56E8"/>
    <w:rsid w:val="004B5723"/>
    <w:rsid w:val="004B5BB8"/>
    <w:rsid w:val="004B6D0F"/>
    <w:rsid w:val="004B7334"/>
    <w:rsid w:val="004C0139"/>
    <w:rsid w:val="004C1A00"/>
    <w:rsid w:val="004C1DC4"/>
    <w:rsid w:val="004C336D"/>
    <w:rsid w:val="004C60A1"/>
    <w:rsid w:val="004D18C4"/>
    <w:rsid w:val="004D3B53"/>
    <w:rsid w:val="004D6A13"/>
    <w:rsid w:val="004D745C"/>
    <w:rsid w:val="004E326C"/>
    <w:rsid w:val="004F32FB"/>
    <w:rsid w:val="004F38D6"/>
    <w:rsid w:val="00503729"/>
    <w:rsid w:val="00507E8A"/>
    <w:rsid w:val="00511544"/>
    <w:rsid w:val="005133C4"/>
    <w:rsid w:val="00513B24"/>
    <w:rsid w:val="00514E1E"/>
    <w:rsid w:val="0051764F"/>
    <w:rsid w:val="00521ABC"/>
    <w:rsid w:val="00522E00"/>
    <w:rsid w:val="00524A3F"/>
    <w:rsid w:val="0052778F"/>
    <w:rsid w:val="00531A7E"/>
    <w:rsid w:val="00533AF9"/>
    <w:rsid w:val="00535C39"/>
    <w:rsid w:val="00537FEB"/>
    <w:rsid w:val="005439CE"/>
    <w:rsid w:val="00544365"/>
    <w:rsid w:val="00545EB8"/>
    <w:rsid w:val="00545F54"/>
    <w:rsid w:val="005511ED"/>
    <w:rsid w:val="0055223C"/>
    <w:rsid w:val="00552981"/>
    <w:rsid w:val="00556098"/>
    <w:rsid w:val="005677EE"/>
    <w:rsid w:val="0057191C"/>
    <w:rsid w:val="00571D25"/>
    <w:rsid w:val="0057419C"/>
    <w:rsid w:val="00576528"/>
    <w:rsid w:val="00577B5C"/>
    <w:rsid w:val="005815C8"/>
    <w:rsid w:val="00584FFD"/>
    <w:rsid w:val="00591D99"/>
    <w:rsid w:val="00592D49"/>
    <w:rsid w:val="00594700"/>
    <w:rsid w:val="0059524D"/>
    <w:rsid w:val="00597E35"/>
    <w:rsid w:val="005A32D8"/>
    <w:rsid w:val="005A5179"/>
    <w:rsid w:val="005A74FB"/>
    <w:rsid w:val="005A7850"/>
    <w:rsid w:val="005B22B6"/>
    <w:rsid w:val="005B5157"/>
    <w:rsid w:val="005C1956"/>
    <w:rsid w:val="005C32A8"/>
    <w:rsid w:val="005C568F"/>
    <w:rsid w:val="005C74C6"/>
    <w:rsid w:val="005D30FE"/>
    <w:rsid w:val="005D4B7D"/>
    <w:rsid w:val="005D69AA"/>
    <w:rsid w:val="005E3204"/>
    <w:rsid w:val="005E5096"/>
    <w:rsid w:val="005E6114"/>
    <w:rsid w:val="005F05C2"/>
    <w:rsid w:val="005F0A6B"/>
    <w:rsid w:val="005F0CCB"/>
    <w:rsid w:val="005F1056"/>
    <w:rsid w:val="005F10C8"/>
    <w:rsid w:val="005F1263"/>
    <w:rsid w:val="005F1E2B"/>
    <w:rsid w:val="005F26D5"/>
    <w:rsid w:val="005F450D"/>
    <w:rsid w:val="005F4635"/>
    <w:rsid w:val="005F6D05"/>
    <w:rsid w:val="00605160"/>
    <w:rsid w:val="00606B4B"/>
    <w:rsid w:val="0061702D"/>
    <w:rsid w:val="006217F7"/>
    <w:rsid w:val="00622370"/>
    <w:rsid w:val="00623365"/>
    <w:rsid w:val="00625800"/>
    <w:rsid w:val="00630A52"/>
    <w:rsid w:val="006328C5"/>
    <w:rsid w:val="00632933"/>
    <w:rsid w:val="00643AF5"/>
    <w:rsid w:val="00644DDC"/>
    <w:rsid w:val="006468AA"/>
    <w:rsid w:val="00646A33"/>
    <w:rsid w:val="006502D5"/>
    <w:rsid w:val="00650B6F"/>
    <w:rsid w:val="00654DE0"/>
    <w:rsid w:val="00657024"/>
    <w:rsid w:val="00666B73"/>
    <w:rsid w:val="00670278"/>
    <w:rsid w:val="00673275"/>
    <w:rsid w:val="0068513F"/>
    <w:rsid w:val="00685677"/>
    <w:rsid w:val="00686B04"/>
    <w:rsid w:val="00686EE3"/>
    <w:rsid w:val="00692519"/>
    <w:rsid w:val="006978DA"/>
    <w:rsid w:val="006A202F"/>
    <w:rsid w:val="006A7D93"/>
    <w:rsid w:val="006B01B6"/>
    <w:rsid w:val="006B2021"/>
    <w:rsid w:val="006B56AE"/>
    <w:rsid w:val="006B5F8B"/>
    <w:rsid w:val="006C0509"/>
    <w:rsid w:val="006C1E3E"/>
    <w:rsid w:val="006C3390"/>
    <w:rsid w:val="006C74F8"/>
    <w:rsid w:val="006D3FDF"/>
    <w:rsid w:val="006D6892"/>
    <w:rsid w:val="006E0C49"/>
    <w:rsid w:val="006E209F"/>
    <w:rsid w:val="006E7EB4"/>
    <w:rsid w:val="006F4566"/>
    <w:rsid w:val="006F4CCD"/>
    <w:rsid w:val="006F5311"/>
    <w:rsid w:val="006F7432"/>
    <w:rsid w:val="006F77DC"/>
    <w:rsid w:val="00703E6C"/>
    <w:rsid w:val="00704E86"/>
    <w:rsid w:val="00705ED4"/>
    <w:rsid w:val="007068CA"/>
    <w:rsid w:val="00710B6F"/>
    <w:rsid w:val="0071250B"/>
    <w:rsid w:val="00714A66"/>
    <w:rsid w:val="00721B0C"/>
    <w:rsid w:val="0072277F"/>
    <w:rsid w:val="00723C02"/>
    <w:rsid w:val="00725063"/>
    <w:rsid w:val="007250B2"/>
    <w:rsid w:val="00725726"/>
    <w:rsid w:val="00725BB9"/>
    <w:rsid w:val="00726DFD"/>
    <w:rsid w:val="00727BD4"/>
    <w:rsid w:val="0073004E"/>
    <w:rsid w:val="00730B3C"/>
    <w:rsid w:val="007364F4"/>
    <w:rsid w:val="00742E1E"/>
    <w:rsid w:val="00744CA0"/>
    <w:rsid w:val="007509A8"/>
    <w:rsid w:val="0075488A"/>
    <w:rsid w:val="007602AB"/>
    <w:rsid w:val="00760321"/>
    <w:rsid w:val="00761D4D"/>
    <w:rsid w:val="0076505E"/>
    <w:rsid w:val="0076526B"/>
    <w:rsid w:val="007717EB"/>
    <w:rsid w:val="007722DD"/>
    <w:rsid w:val="007742CC"/>
    <w:rsid w:val="00775C9D"/>
    <w:rsid w:val="00775D15"/>
    <w:rsid w:val="007768CB"/>
    <w:rsid w:val="0077783B"/>
    <w:rsid w:val="00777866"/>
    <w:rsid w:val="00777B38"/>
    <w:rsid w:val="00780786"/>
    <w:rsid w:val="007814CF"/>
    <w:rsid w:val="00782636"/>
    <w:rsid w:val="00783E0C"/>
    <w:rsid w:val="00784ADF"/>
    <w:rsid w:val="00792EFC"/>
    <w:rsid w:val="007933DD"/>
    <w:rsid w:val="007936B9"/>
    <w:rsid w:val="007A3447"/>
    <w:rsid w:val="007A486E"/>
    <w:rsid w:val="007A5605"/>
    <w:rsid w:val="007A5B18"/>
    <w:rsid w:val="007C25EC"/>
    <w:rsid w:val="007C47F1"/>
    <w:rsid w:val="007E5A99"/>
    <w:rsid w:val="007E7679"/>
    <w:rsid w:val="007F3530"/>
    <w:rsid w:val="008028DE"/>
    <w:rsid w:val="00802A8A"/>
    <w:rsid w:val="00803A44"/>
    <w:rsid w:val="0080698C"/>
    <w:rsid w:val="00813641"/>
    <w:rsid w:val="00815B1B"/>
    <w:rsid w:val="0082213A"/>
    <w:rsid w:val="00825028"/>
    <w:rsid w:val="0082596E"/>
    <w:rsid w:val="00826B0F"/>
    <w:rsid w:val="00831829"/>
    <w:rsid w:val="00832827"/>
    <w:rsid w:val="00835451"/>
    <w:rsid w:val="008361C0"/>
    <w:rsid w:val="00836B2B"/>
    <w:rsid w:val="008417D8"/>
    <w:rsid w:val="008421E5"/>
    <w:rsid w:val="00847930"/>
    <w:rsid w:val="00850B91"/>
    <w:rsid w:val="00851B68"/>
    <w:rsid w:val="008531CF"/>
    <w:rsid w:val="00853336"/>
    <w:rsid w:val="0085486D"/>
    <w:rsid w:val="008553C8"/>
    <w:rsid w:val="00857AA3"/>
    <w:rsid w:val="00873CBE"/>
    <w:rsid w:val="00876D49"/>
    <w:rsid w:val="00886050"/>
    <w:rsid w:val="00891F88"/>
    <w:rsid w:val="00892B2E"/>
    <w:rsid w:val="00892ECB"/>
    <w:rsid w:val="008946A4"/>
    <w:rsid w:val="00894B2B"/>
    <w:rsid w:val="00896E1B"/>
    <w:rsid w:val="00897485"/>
    <w:rsid w:val="008A4EC1"/>
    <w:rsid w:val="008A5C48"/>
    <w:rsid w:val="008A768C"/>
    <w:rsid w:val="008B1EC3"/>
    <w:rsid w:val="008B3CA1"/>
    <w:rsid w:val="008B53B1"/>
    <w:rsid w:val="008C06D5"/>
    <w:rsid w:val="008C55AB"/>
    <w:rsid w:val="008C6382"/>
    <w:rsid w:val="008D340D"/>
    <w:rsid w:val="008D3416"/>
    <w:rsid w:val="008D3C2A"/>
    <w:rsid w:val="008D56F9"/>
    <w:rsid w:val="008E1030"/>
    <w:rsid w:val="008E1AC8"/>
    <w:rsid w:val="008E25B6"/>
    <w:rsid w:val="008E2FF5"/>
    <w:rsid w:val="008E41FC"/>
    <w:rsid w:val="008E54F8"/>
    <w:rsid w:val="008E7C3F"/>
    <w:rsid w:val="008F0C81"/>
    <w:rsid w:val="008F28A8"/>
    <w:rsid w:val="008F30BC"/>
    <w:rsid w:val="008F58FC"/>
    <w:rsid w:val="00900CEC"/>
    <w:rsid w:val="009010AC"/>
    <w:rsid w:val="00901119"/>
    <w:rsid w:val="00901DC4"/>
    <w:rsid w:val="00906B60"/>
    <w:rsid w:val="00910048"/>
    <w:rsid w:val="009159C0"/>
    <w:rsid w:val="009168E6"/>
    <w:rsid w:val="00917D8C"/>
    <w:rsid w:val="00917F24"/>
    <w:rsid w:val="00920A79"/>
    <w:rsid w:val="00925C57"/>
    <w:rsid w:val="0093224B"/>
    <w:rsid w:val="00933A1B"/>
    <w:rsid w:val="00934F32"/>
    <w:rsid w:val="00937ED5"/>
    <w:rsid w:val="00937FE9"/>
    <w:rsid w:val="00941BB9"/>
    <w:rsid w:val="009421C7"/>
    <w:rsid w:val="009426BE"/>
    <w:rsid w:val="00943332"/>
    <w:rsid w:val="00943F3D"/>
    <w:rsid w:val="009450B8"/>
    <w:rsid w:val="00945500"/>
    <w:rsid w:val="0094644B"/>
    <w:rsid w:val="009517C5"/>
    <w:rsid w:val="00952BE9"/>
    <w:rsid w:val="00953CC0"/>
    <w:rsid w:val="00955EE8"/>
    <w:rsid w:val="0095747B"/>
    <w:rsid w:val="009578F7"/>
    <w:rsid w:val="0096384E"/>
    <w:rsid w:val="009642F3"/>
    <w:rsid w:val="009670E5"/>
    <w:rsid w:val="00967195"/>
    <w:rsid w:val="00974301"/>
    <w:rsid w:val="00975FF7"/>
    <w:rsid w:val="00976A86"/>
    <w:rsid w:val="0098055E"/>
    <w:rsid w:val="00986BB4"/>
    <w:rsid w:val="00987B9A"/>
    <w:rsid w:val="009914C7"/>
    <w:rsid w:val="009917A8"/>
    <w:rsid w:val="00993479"/>
    <w:rsid w:val="00993FFA"/>
    <w:rsid w:val="009955B7"/>
    <w:rsid w:val="009A2BBD"/>
    <w:rsid w:val="009A31A3"/>
    <w:rsid w:val="009A31CF"/>
    <w:rsid w:val="009A4B2F"/>
    <w:rsid w:val="009A5833"/>
    <w:rsid w:val="009A780D"/>
    <w:rsid w:val="009B12E8"/>
    <w:rsid w:val="009C04DF"/>
    <w:rsid w:val="009C7030"/>
    <w:rsid w:val="009D09AA"/>
    <w:rsid w:val="009D426B"/>
    <w:rsid w:val="009D48BF"/>
    <w:rsid w:val="009D6CFB"/>
    <w:rsid w:val="009D759D"/>
    <w:rsid w:val="009E31B0"/>
    <w:rsid w:val="009E51E0"/>
    <w:rsid w:val="009F46AB"/>
    <w:rsid w:val="009F6641"/>
    <w:rsid w:val="00A00293"/>
    <w:rsid w:val="00A05F16"/>
    <w:rsid w:val="00A10B2F"/>
    <w:rsid w:val="00A1265C"/>
    <w:rsid w:val="00A13AFD"/>
    <w:rsid w:val="00A13D6B"/>
    <w:rsid w:val="00A23448"/>
    <w:rsid w:val="00A23FA2"/>
    <w:rsid w:val="00A25D07"/>
    <w:rsid w:val="00A31BA4"/>
    <w:rsid w:val="00A328F0"/>
    <w:rsid w:val="00A36FB8"/>
    <w:rsid w:val="00A42AB1"/>
    <w:rsid w:val="00A45182"/>
    <w:rsid w:val="00A478A1"/>
    <w:rsid w:val="00A50FF7"/>
    <w:rsid w:val="00A52CF6"/>
    <w:rsid w:val="00A53C5F"/>
    <w:rsid w:val="00A55854"/>
    <w:rsid w:val="00A562B5"/>
    <w:rsid w:val="00A573EC"/>
    <w:rsid w:val="00A57B57"/>
    <w:rsid w:val="00A601D4"/>
    <w:rsid w:val="00A642F3"/>
    <w:rsid w:val="00A65EB9"/>
    <w:rsid w:val="00A677A1"/>
    <w:rsid w:val="00A71E82"/>
    <w:rsid w:val="00A7480C"/>
    <w:rsid w:val="00A7678C"/>
    <w:rsid w:val="00A767F4"/>
    <w:rsid w:val="00A81963"/>
    <w:rsid w:val="00A834ED"/>
    <w:rsid w:val="00A90182"/>
    <w:rsid w:val="00A90957"/>
    <w:rsid w:val="00A919CC"/>
    <w:rsid w:val="00A919ED"/>
    <w:rsid w:val="00A9431E"/>
    <w:rsid w:val="00AA1E5E"/>
    <w:rsid w:val="00AA6E55"/>
    <w:rsid w:val="00AB013D"/>
    <w:rsid w:val="00AB6A0B"/>
    <w:rsid w:val="00AC381D"/>
    <w:rsid w:val="00AC4395"/>
    <w:rsid w:val="00AC5525"/>
    <w:rsid w:val="00AD0701"/>
    <w:rsid w:val="00AD750F"/>
    <w:rsid w:val="00AD7739"/>
    <w:rsid w:val="00AE44BB"/>
    <w:rsid w:val="00AE4557"/>
    <w:rsid w:val="00AE4606"/>
    <w:rsid w:val="00AE4F15"/>
    <w:rsid w:val="00AF0483"/>
    <w:rsid w:val="00AF550F"/>
    <w:rsid w:val="00AF7901"/>
    <w:rsid w:val="00B00F24"/>
    <w:rsid w:val="00B00FF2"/>
    <w:rsid w:val="00B054F4"/>
    <w:rsid w:val="00B05674"/>
    <w:rsid w:val="00B0775B"/>
    <w:rsid w:val="00B11B5D"/>
    <w:rsid w:val="00B12222"/>
    <w:rsid w:val="00B144C4"/>
    <w:rsid w:val="00B1580B"/>
    <w:rsid w:val="00B17A61"/>
    <w:rsid w:val="00B2154C"/>
    <w:rsid w:val="00B237C6"/>
    <w:rsid w:val="00B23CE2"/>
    <w:rsid w:val="00B249F7"/>
    <w:rsid w:val="00B250E7"/>
    <w:rsid w:val="00B300BF"/>
    <w:rsid w:val="00B31286"/>
    <w:rsid w:val="00B323A5"/>
    <w:rsid w:val="00B41CC8"/>
    <w:rsid w:val="00B4372B"/>
    <w:rsid w:val="00B4487E"/>
    <w:rsid w:val="00B45A41"/>
    <w:rsid w:val="00B45C67"/>
    <w:rsid w:val="00B46130"/>
    <w:rsid w:val="00B50B3D"/>
    <w:rsid w:val="00B53C5D"/>
    <w:rsid w:val="00B53CCF"/>
    <w:rsid w:val="00B561DA"/>
    <w:rsid w:val="00B5707F"/>
    <w:rsid w:val="00B57B7F"/>
    <w:rsid w:val="00B60138"/>
    <w:rsid w:val="00B6138E"/>
    <w:rsid w:val="00B61A8F"/>
    <w:rsid w:val="00B64070"/>
    <w:rsid w:val="00B66CD0"/>
    <w:rsid w:val="00B67649"/>
    <w:rsid w:val="00B7039B"/>
    <w:rsid w:val="00B7325C"/>
    <w:rsid w:val="00B76EBA"/>
    <w:rsid w:val="00B80B41"/>
    <w:rsid w:val="00B8251B"/>
    <w:rsid w:val="00B82A63"/>
    <w:rsid w:val="00B83D10"/>
    <w:rsid w:val="00B86015"/>
    <w:rsid w:val="00B9015B"/>
    <w:rsid w:val="00B926A7"/>
    <w:rsid w:val="00B94C64"/>
    <w:rsid w:val="00B94F6F"/>
    <w:rsid w:val="00B95312"/>
    <w:rsid w:val="00B95526"/>
    <w:rsid w:val="00B95A4B"/>
    <w:rsid w:val="00B96202"/>
    <w:rsid w:val="00B96DDF"/>
    <w:rsid w:val="00BA3802"/>
    <w:rsid w:val="00BA4070"/>
    <w:rsid w:val="00BA521D"/>
    <w:rsid w:val="00BA7781"/>
    <w:rsid w:val="00BB0BDA"/>
    <w:rsid w:val="00BB0EC5"/>
    <w:rsid w:val="00BB30BE"/>
    <w:rsid w:val="00BB3CDB"/>
    <w:rsid w:val="00BB53B6"/>
    <w:rsid w:val="00BB5F98"/>
    <w:rsid w:val="00BC283B"/>
    <w:rsid w:val="00BC47E1"/>
    <w:rsid w:val="00BD1B94"/>
    <w:rsid w:val="00BD4B6D"/>
    <w:rsid w:val="00BD5A89"/>
    <w:rsid w:val="00BD636B"/>
    <w:rsid w:val="00BE4E67"/>
    <w:rsid w:val="00BE58FC"/>
    <w:rsid w:val="00BE6B82"/>
    <w:rsid w:val="00BE7697"/>
    <w:rsid w:val="00BF085E"/>
    <w:rsid w:val="00BF1D92"/>
    <w:rsid w:val="00BF3479"/>
    <w:rsid w:val="00BF3928"/>
    <w:rsid w:val="00BF3CCC"/>
    <w:rsid w:val="00BF3E91"/>
    <w:rsid w:val="00BF5362"/>
    <w:rsid w:val="00BF67C4"/>
    <w:rsid w:val="00BF750C"/>
    <w:rsid w:val="00C00EEA"/>
    <w:rsid w:val="00C04A26"/>
    <w:rsid w:val="00C11572"/>
    <w:rsid w:val="00C15333"/>
    <w:rsid w:val="00C15D75"/>
    <w:rsid w:val="00C24ED7"/>
    <w:rsid w:val="00C26CF2"/>
    <w:rsid w:val="00C27E78"/>
    <w:rsid w:val="00C32168"/>
    <w:rsid w:val="00C32E9A"/>
    <w:rsid w:val="00C35495"/>
    <w:rsid w:val="00C36798"/>
    <w:rsid w:val="00C37B0E"/>
    <w:rsid w:val="00C37D72"/>
    <w:rsid w:val="00C4427B"/>
    <w:rsid w:val="00C45AF6"/>
    <w:rsid w:val="00C60BA7"/>
    <w:rsid w:val="00C70C87"/>
    <w:rsid w:val="00C729B5"/>
    <w:rsid w:val="00C74CF9"/>
    <w:rsid w:val="00C75625"/>
    <w:rsid w:val="00C762F7"/>
    <w:rsid w:val="00C763B0"/>
    <w:rsid w:val="00C76709"/>
    <w:rsid w:val="00C800E5"/>
    <w:rsid w:val="00C81E83"/>
    <w:rsid w:val="00C84504"/>
    <w:rsid w:val="00C85248"/>
    <w:rsid w:val="00C9159E"/>
    <w:rsid w:val="00C936BC"/>
    <w:rsid w:val="00C95600"/>
    <w:rsid w:val="00CA4356"/>
    <w:rsid w:val="00CA57A3"/>
    <w:rsid w:val="00CA6C3D"/>
    <w:rsid w:val="00CB6D31"/>
    <w:rsid w:val="00CC10F0"/>
    <w:rsid w:val="00CC2C3B"/>
    <w:rsid w:val="00CC5A31"/>
    <w:rsid w:val="00CC6CEA"/>
    <w:rsid w:val="00CD434E"/>
    <w:rsid w:val="00CD60CF"/>
    <w:rsid w:val="00CE09BB"/>
    <w:rsid w:val="00CE14E4"/>
    <w:rsid w:val="00CE363E"/>
    <w:rsid w:val="00CF036C"/>
    <w:rsid w:val="00CF3FB4"/>
    <w:rsid w:val="00CF5082"/>
    <w:rsid w:val="00CF75C4"/>
    <w:rsid w:val="00CF7778"/>
    <w:rsid w:val="00D01128"/>
    <w:rsid w:val="00D01A41"/>
    <w:rsid w:val="00D0289B"/>
    <w:rsid w:val="00D061CD"/>
    <w:rsid w:val="00D075EF"/>
    <w:rsid w:val="00D15002"/>
    <w:rsid w:val="00D2028C"/>
    <w:rsid w:val="00D22869"/>
    <w:rsid w:val="00D2792C"/>
    <w:rsid w:val="00D3131C"/>
    <w:rsid w:val="00D3200D"/>
    <w:rsid w:val="00D3574A"/>
    <w:rsid w:val="00D37F38"/>
    <w:rsid w:val="00D40E75"/>
    <w:rsid w:val="00D46D10"/>
    <w:rsid w:val="00D52262"/>
    <w:rsid w:val="00D525CC"/>
    <w:rsid w:val="00D53C7F"/>
    <w:rsid w:val="00D541FB"/>
    <w:rsid w:val="00D551D6"/>
    <w:rsid w:val="00D6111B"/>
    <w:rsid w:val="00D6128C"/>
    <w:rsid w:val="00D61AFB"/>
    <w:rsid w:val="00D63D79"/>
    <w:rsid w:val="00D65BFB"/>
    <w:rsid w:val="00D67500"/>
    <w:rsid w:val="00D67982"/>
    <w:rsid w:val="00D71EC5"/>
    <w:rsid w:val="00D74D8D"/>
    <w:rsid w:val="00D77B00"/>
    <w:rsid w:val="00D80CDB"/>
    <w:rsid w:val="00D83AC7"/>
    <w:rsid w:val="00D859FB"/>
    <w:rsid w:val="00D927D3"/>
    <w:rsid w:val="00D934FE"/>
    <w:rsid w:val="00D94D83"/>
    <w:rsid w:val="00DA51BC"/>
    <w:rsid w:val="00DA53C0"/>
    <w:rsid w:val="00DA7CD4"/>
    <w:rsid w:val="00DA7DE9"/>
    <w:rsid w:val="00DB01C7"/>
    <w:rsid w:val="00DB31CB"/>
    <w:rsid w:val="00DB3B86"/>
    <w:rsid w:val="00DB54FD"/>
    <w:rsid w:val="00DB5627"/>
    <w:rsid w:val="00DB68F6"/>
    <w:rsid w:val="00DB6B93"/>
    <w:rsid w:val="00DC29BB"/>
    <w:rsid w:val="00DC6216"/>
    <w:rsid w:val="00DC673B"/>
    <w:rsid w:val="00DC79D8"/>
    <w:rsid w:val="00DD0D92"/>
    <w:rsid w:val="00DD45EF"/>
    <w:rsid w:val="00DD72BF"/>
    <w:rsid w:val="00DD75C8"/>
    <w:rsid w:val="00DE237C"/>
    <w:rsid w:val="00DE4FFF"/>
    <w:rsid w:val="00DE7D25"/>
    <w:rsid w:val="00DF053A"/>
    <w:rsid w:val="00DF6AED"/>
    <w:rsid w:val="00E02F07"/>
    <w:rsid w:val="00E03444"/>
    <w:rsid w:val="00E03A6A"/>
    <w:rsid w:val="00E06A79"/>
    <w:rsid w:val="00E116C5"/>
    <w:rsid w:val="00E12250"/>
    <w:rsid w:val="00E13DE9"/>
    <w:rsid w:val="00E1516A"/>
    <w:rsid w:val="00E1597A"/>
    <w:rsid w:val="00E20024"/>
    <w:rsid w:val="00E207A4"/>
    <w:rsid w:val="00E22B6C"/>
    <w:rsid w:val="00E23914"/>
    <w:rsid w:val="00E24EB1"/>
    <w:rsid w:val="00E26091"/>
    <w:rsid w:val="00E26EA8"/>
    <w:rsid w:val="00E275E4"/>
    <w:rsid w:val="00E31224"/>
    <w:rsid w:val="00E32A2B"/>
    <w:rsid w:val="00E34A05"/>
    <w:rsid w:val="00E373AC"/>
    <w:rsid w:val="00E37FA1"/>
    <w:rsid w:val="00E40BFE"/>
    <w:rsid w:val="00E42EA0"/>
    <w:rsid w:val="00E442C3"/>
    <w:rsid w:val="00E50C50"/>
    <w:rsid w:val="00E53077"/>
    <w:rsid w:val="00E54E06"/>
    <w:rsid w:val="00E569FB"/>
    <w:rsid w:val="00E6050E"/>
    <w:rsid w:val="00E64310"/>
    <w:rsid w:val="00E662D7"/>
    <w:rsid w:val="00E67107"/>
    <w:rsid w:val="00E728F7"/>
    <w:rsid w:val="00E7485F"/>
    <w:rsid w:val="00E75A2D"/>
    <w:rsid w:val="00E82C47"/>
    <w:rsid w:val="00E85B9A"/>
    <w:rsid w:val="00E905B9"/>
    <w:rsid w:val="00E90CC7"/>
    <w:rsid w:val="00E92369"/>
    <w:rsid w:val="00E927AF"/>
    <w:rsid w:val="00E96335"/>
    <w:rsid w:val="00EA046B"/>
    <w:rsid w:val="00EA2499"/>
    <w:rsid w:val="00EA2BE7"/>
    <w:rsid w:val="00EA5A92"/>
    <w:rsid w:val="00EB0ADE"/>
    <w:rsid w:val="00EB101B"/>
    <w:rsid w:val="00EB380F"/>
    <w:rsid w:val="00EB457C"/>
    <w:rsid w:val="00EB6195"/>
    <w:rsid w:val="00EB7B00"/>
    <w:rsid w:val="00EC04DD"/>
    <w:rsid w:val="00EC0597"/>
    <w:rsid w:val="00EC31A8"/>
    <w:rsid w:val="00EC6C3A"/>
    <w:rsid w:val="00ED5CF8"/>
    <w:rsid w:val="00ED6C04"/>
    <w:rsid w:val="00EE2F21"/>
    <w:rsid w:val="00EE30E2"/>
    <w:rsid w:val="00EE371C"/>
    <w:rsid w:val="00EE6E3B"/>
    <w:rsid w:val="00EF102E"/>
    <w:rsid w:val="00EF220F"/>
    <w:rsid w:val="00EF45E3"/>
    <w:rsid w:val="00F00B35"/>
    <w:rsid w:val="00F059A5"/>
    <w:rsid w:val="00F05E60"/>
    <w:rsid w:val="00F05FF0"/>
    <w:rsid w:val="00F07CBE"/>
    <w:rsid w:val="00F1043B"/>
    <w:rsid w:val="00F107DE"/>
    <w:rsid w:val="00F10FF7"/>
    <w:rsid w:val="00F11053"/>
    <w:rsid w:val="00F159F0"/>
    <w:rsid w:val="00F160CF"/>
    <w:rsid w:val="00F162D5"/>
    <w:rsid w:val="00F1779D"/>
    <w:rsid w:val="00F21E79"/>
    <w:rsid w:val="00F23A12"/>
    <w:rsid w:val="00F259BE"/>
    <w:rsid w:val="00F2695F"/>
    <w:rsid w:val="00F31009"/>
    <w:rsid w:val="00F408A5"/>
    <w:rsid w:val="00F416B8"/>
    <w:rsid w:val="00F43413"/>
    <w:rsid w:val="00F46883"/>
    <w:rsid w:val="00F528A7"/>
    <w:rsid w:val="00F54FD8"/>
    <w:rsid w:val="00F56CA8"/>
    <w:rsid w:val="00F56F6C"/>
    <w:rsid w:val="00F6198F"/>
    <w:rsid w:val="00F61B69"/>
    <w:rsid w:val="00F634E2"/>
    <w:rsid w:val="00F645E7"/>
    <w:rsid w:val="00F6728E"/>
    <w:rsid w:val="00F7083A"/>
    <w:rsid w:val="00F71453"/>
    <w:rsid w:val="00F75F91"/>
    <w:rsid w:val="00F7603B"/>
    <w:rsid w:val="00F761E3"/>
    <w:rsid w:val="00F76B08"/>
    <w:rsid w:val="00F8160C"/>
    <w:rsid w:val="00F835BD"/>
    <w:rsid w:val="00F85B3A"/>
    <w:rsid w:val="00F90264"/>
    <w:rsid w:val="00F90753"/>
    <w:rsid w:val="00F90B88"/>
    <w:rsid w:val="00F926BA"/>
    <w:rsid w:val="00F95B53"/>
    <w:rsid w:val="00FA0FB5"/>
    <w:rsid w:val="00FA1434"/>
    <w:rsid w:val="00FA51BF"/>
    <w:rsid w:val="00FB46CE"/>
    <w:rsid w:val="00FB60FC"/>
    <w:rsid w:val="00FB670D"/>
    <w:rsid w:val="00FB6F1F"/>
    <w:rsid w:val="00FC383D"/>
    <w:rsid w:val="00FC646B"/>
    <w:rsid w:val="00FD03B0"/>
    <w:rsid w:val="00FD35D4"/>
    <w:rsid w:val="00FD570E"/>
    <w:rsid w:val="00FE1F88"/>
    <w:rsid w:val="00FE2B3D"/>
    <w:rsid w:val="00FE641E"/>
    <w:rsid w:val="00FF04B8"/>
    <w:rsid w:val="00FF17A2"/>
    <w:rsid w:val="00FF214B"/>
    <w:rsid w:val="00FF3F0B"/>
    <w:rsid w:val="00FF4A93"/>
    <w:rsid w:val="00FF7A0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697"/>
    <o:shapelayout v:ext="edit">
      <o:idmap v:ext="edit" data="1"/>
    </o:shapelayout>
  </w:shapeDefaults>
  <w:decimalSymbol w:val="."/>
  <w:listSeparator w:val=","/>
  <w14:docId w14:val="2889E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alutation"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pPr>
      <w:keepNext/>
      <w:numPr>
        <w:ilvl w:val="3"/>
        <w:numId w:val="12"/>
      </w:numPr>
      <w:spacing w:before="240" w:after="60"/>
      <w:outlineLvl w:val="3"/>
    </w:pPr>
    <w:rPr>
      <w:b/>
      <w:bCs/>
      <w:sz w:val="28"/>
      <w:szCs w:val="28"/>
    </w:rPr>
  </w:style>
  <w:style w:type="paragraph" w:styleId="Heading5">
    <w:name w:val="heading 5"/>
    <w:basedOn w:val="Normal"/>
    <w:next w:val="Normal"/>
    <w:qFormat/>
    <w:pPr>
      <w:numPr>
        <w:ilvl w:val="4"/>
        <w:numId w:val="12"/>
      </w:numPr>
      <w:spacing w:before="240" w:after="60"/>
      <w:outlineLvl w:val="4"/>
    </w:pPr>
    <w:rPr>
      <w:b/>
      <w:bCs/>
      <w:i/>
      <w:iCs/>
      <w:sz w:val="26"/>
      <w:szCs w:val="26"/>
    </w:rPr>
  </w:style>
  <w:style w:type="paragraph" w:styleId="Heading6">
    <w:name w:val="heading 6"/>
    <w:basedOn w:val="Normal"/>
    <w:next w:val="Normal"/>
    <w:qFormat/>
    <w:pPr>
      <w:numPr>
        <w:ilvl w:val="5"/>
        <w:numId w:val="12"/>
      </w:numPr>
      <w:spacing w:before="240" w:after="60"/>
      <w:outlineLvl w:val="5"/>
    </w:pPr>
    <w:rPr>
      <w:b/>
      <w:bCs/>
      <w:szCs w:val="22"/>
    </w:rPr>
  </w:style>
  <w:style w:type="paragraph" w:styleId="Heading7">
    <w:name w:val="heading 7"/>
    <w:basedOn w:val="Normal"/>
    <w:next w:val="Normal"/>
    <w:qFormat/>
    <w:pPr>
      <w:numPr>
        <w:ilvl w:val="6"/>
        <w:numId w:val="12"/>
      </w:numPr>
      <w:spacing w:before="240" w:after="60"/>
      <w:outlineLvl w:val="6"/>
    </w:pPr>
    <w:rPr>
      <w:sz w:val="24"/>
    </w:rPr>
  </w:style>
  <w:style w:type="paragraph" w:styleId="Heading8">
    <w:name w:val="heading 8"/>
    <w:basedOn w:val="Normal"/>
    <w:next w:val="Normal"/>
    <w:qFormat/>
    <w:pPr>
      <w:numPr>
        <w:ilvl w:val="7"/>
        <w:numId w:val="12"/>
      </w:numPr>
      <w:spacing w:before="240" w:after="60"/>
      <w:outlineLvl w:val="7"/>
    </w:pPr>
    <w:rPr>
      <w:i/>
      <w:iCs/>
      <w:sz w:val="24"/>
    </w:rPr>
  </w:style>
  <w:style w:type="paragraph" w:styleId="Heading9">
    <w:name w:val="heading 9"/>
    <w:basedOn w:val="Normal"/>
    <w:next w:val="Normal"/>
    <w:qFormat/>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styleId="FollowedHyperlink">
    <w:name w:val="FollowedHyperlink"/>
    <w:uiPriority w:val="99"/>
    <w:semiHidden/>
    <w:unhideWhenUsed/>
    <w:rsid w:val="00A52CF6"/>
    <w:rPr>
      <w:color w:val="954F72"/>
      <w:u w:val="single"/>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6B5F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147C8"/>
    <w:rPr>
      <w:sz w:val="22"/>
      <w:szCs w:val="24"/>
      <w:lang w:val="en-IE" w:eastAsia="en-US"/>
    </w:rPr>
  </w:style>
  <w:style w:type="paragraph" w:styleId="TableofFigures">
    <w:name w:val="table of figures"/>
    <w:basedOn w:val="Normal"/>
    <w:next w:val="Normal"/>
    <w:uiPriority w:val="99"/>
    <w:unhideWhenUsed/>
    <w:rsid w:val="001E3F2F"/>
  </w:style>
  <w:style w:type="paragraph" w:styleId="ListParagraph">
    <w:name w:val="List Paragraph"/>
    <w:basedOn w:val="Normal"/>
    <w:uiPriority w:val="34"/>
    <w:qFormat/>
    <w:rsid w:val="003A02FD"/>
    <w:pPr>
      <w:ind w:left="720"/>
      <w:contextualSpacing/>
    </w:pPr>
  </w:style>
  <w:style w:type="character" w:styleId="Emphasis">
    <w:name w:val="Emphasis"/>
    <w:basedOn w:val="DefaultParagraphFont"/>
    <w:uiPriority w:val="20"/>
    <w:qFormat/>
    <w:rsid w:val="00F90753"/>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footer" w:uiPriority="0"/>
    <w:lsdException w:name="caption" w:uiPriority="35" w:qFormat="1"/>
    <w:lsdException w:name="page number" w:uiPriority="0"/>
    <w:lsdException w:name="Title" w:semiHidden="0" w:uiPriority="0" w:unhideWhenUsed="0" w:qFormat="1"/>
    <w:lsdException w:name="Default Paragraph Font" w:uiPriority="1"/>
    <w:lsdException w:name="Subtitle" w:semiHidden="0" w:uiPriority="0" w:unhideWhenUsed="0" w:qFormat="1"/>
    <w:lsdException w:name="Salutation" w:uiPriority="0"/>
    <w:lsdException w:name="Block Text" w:uiPriority="0"/>
    <w:lsdException w:name="Hyperlink"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2E1D"/>
    <w:pPr>
      <w:spacing w:before="120" w:after="240"/>
      <w:jc w:val="both"/>
    </w:pPr>
    <w:rPr>
      <w:sz w:val="22"/>
      <w:szCs w:val="24"/>
      <w:lang w:val="en-IE" w:eastAsia="en-US"/>
    </w:rPr>
  </w:style>
  <w:style w:type="paragraph" w:styleId="Heading1">
    <w:name w:val="heading 1"/>
    <w:basedOn w:val="Normal"/>
    <w:next w:val="Normal"/>
    <w:qFormat/>
    <w:rsid w:val="00625800"/>
    <w:pPr>
      <w:keepNext/>
      <w:pageBreakBefore/>
      <w:numPr>
        <w:numId w:val="12"/>
      </w:numPr>
      <w:spacing w:before="0" w:after="480"/>
      <w:ind w:left="357" w:hanging="357"/>
      <w:outlineLvl w:val="0"/>
    </w:pPr>
    <w:rPr>
      <w:rFonts w:ascii="Calibri" w:hAnsi="Calibri"/>
      <w:b/>
      <w:bCs/>
      <w:kern w:val="32"/>
      <w:sz w:val="44"/>
      <w:szCs w:val="32"/>
      <w:lang w:val="en-GB"/>
    </w:rPr>
  </w:style>
  <w:style w:type="paragraph" w:styleId="Heading2">
    <w:name w:val="heading 2"/>
    <w:basedOn w:val="Heading1"/>
    <w:next w:val="Normal"/>
    <w:qFormat/>
    <w:rsid w:val="005F0A6B"/>
    <w:pPr>
      <w:pageBreakBefore w:val="0"/>
      <w:numPr>
        <w:ilvl w:val="1"/>
      </w:numPr>
      <w:tabs>
        <w:tab w:val="left" w:pos="540"/>
      </w:tabs>
      <w:spacing w:before="600" w:after="60"/>
      <w:ind w:left="578" w:hanging="578"/>
      <w:outlineLvl w:val="1"/>
    </w:pPr>
    <w:rPr>
      <w:sz w:val="36"/>
      <w:szCs w:val="28"/>
    </w:rPr>
  </w:style>
  <w:style w:type="paragraph" w:styleId="Heading3">
    <w:name w:val="heading 3"/>
    <w:basedOn w:val="Normal"/>
    <w:next w:val="Normal"/>
    <w:qFormat/>
    <w:pPr>
      <w:keepNext/>
      <w:numPr>
        <w:ilvl w:val="2"/>
        <w:numId w:val="12"/>
      </w:numPr>
      <w:tabs>
        <w:tab w:val="left" w:pos="540"/>
      </w:tabs>
      <w:spacing w:before="240" w:after="60"/>
      <w:outlineLvl w:val="2"/>
    </w:pPr>
    <w:rPr>
      <w:rFonts w:ascii="Arial" w:hAnsi="Arial"/>
      <w:b/>
      <w:bCs/>
      <w:szCs w:val="26"/>
      <w:lang w:val="en-GB"/>
    </w:rPr>
  </w:style>
  <w:style w:type="paragraph" w:styleId="Heading4">
    <w:name w:val="heading 4"/>
    <w:basedOn w:val="Normal"/>
    <w:next w:val="Normal"/>
    <w:qFormat/>
    <w:pPr>
      <w:keepNext/>
      <w:numPr>
        <w:ilvl w:val="3"/>
        <w:numId w:val="12"/>
      </w:numPr>
      <w:spacing w:before="240" w:after="60"/>
      <w:outlineLvl w:val="3"/>
    </w:pPr>
    <w:rPr>
      <w:b/>
      <w:bCs/>
      <w:sz w:val="28"/>
      <w:szCs w:val="28"/>
    </w:rPr>
  </w:style>
  <w:style w:type="paragraph" w:styleId="Heading5">
    <w:name w:val="heading 5"/>
    <w:basedOn w:val="Normal"/>
    <w:next w:val="Normal"/>
    <w:qFormat/>
    <w:pPr>
      <w:numPr>
        <w:ilvl w:val="4"/>
        <w:numId w:val="12"/>
      </w:numPr>
      <w:spacing w:before="240" w:after="60"/>
      <w:outlineLvl w:val="4"/>
    </w:pPr>
    <w:rPr>
      <w:b/>
      <w:bCs/>
      <w:i/>
      <w:iCs/>
      <w:sz w:val="26"/>
      <w:szCs w:val="26"/>
    </w:rPr>
  </w:style>
  <w:style w:type="paragraph" w:styleId="Heading6">
    <w:name w:val="heading 6"/>
    <w:basedOn w:val="Normal"/>
    <w:next w:val="Normal"/>
    <w:qFormat/>
    <w:pPr>
      <w:numPr>
        <w:ilvl w:val="5"/>
        <w:numId w:val="12"/>
      </w:numPr>
      <w:spacing w:before="240" w:after="60"/>
      <w:outlineLvl w:val="5"/>
    </w:pPr>
    <w:rPr>
      <w:b/>
      <w:bCs/>
      <w:szCs w:val="22"/>
    </w:rPr>
  </w:style>
  <w:style w:type="paragraph" w:styleId="Heading7">
    <w:name w:val="heading 7"/>
    <w:basedOn w:val="Normal"/>
    <w:next w:val="Normal"/>
    <w:qFormat/>
    <w:pPr>
      <w:numPr>
        <w:ilvl w:val="6"/>
        <w:numId w:val="12"/>
      </w:numPr>
      <w:spacing w:before="240" w:after="60"/>
      <w:outlineLvl w:val="6"/>
    </w:pPr>
    <w:rPr>
      <w:sz w:val="24"/>
    </w:rPr>
  </w:style>
  <w:style w:type="paragraph" w:styleId="Heading8">
    <w:name w:val="heading 8"/>
    <w:basedOn w:val="Normal"/>
    <w:next w:val="Normal"/>
    <w:qFormat/>
    <w:pPr>
      <w:numPr>
        <w:ilvl w:val="7"/>
        <w:numId w:val="12"/>
      </w:numPr>
      <w:spacing w:before="240" w:after="60"/>
      <w:outlineLvl w:val="7"/>
    </w:pPr>
    <w:rPr>
      <w:i/>
      <w:iCs/>
      <w:sz w:val="24"/>
    </w:rPr>
  </w:style>
  <w:style w:type="paragraph" w:styleId="Heading9">
    <w:name w:val="heading 9"/>
    <w:basedOn w:val="Normal"/>
    <w:next w:val="Normal"/>
    <w:qFormat/>
    <w:pPr>
      <w:numPr>
        <w:ilvl w:val="8"/>
        <w:numId w:val="12"/>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uthor">
    <w:name w:val="Author"/>
    <w:basedOn w:val="Subtitle"/>
    <w:qFormat/>
    <w:rsid w:val="00920A79"/>
    <w:pPr>
      <w:spacing w:before="480" w:after="240"/>
    </w:pPr>
  </w:style>
  <w:style w:type="paragraph" w:styleId="Title">
    <w:name w:val="Title"/>
    <w:aliases w:val="Report Type"/>
    <w:basedOn w:val="Normal"/>
    <w:qFormat/>
    <w:rsid w:val="008B53B1"/>
    <w:pPr>
      <w:spacing w:before="840"/>
      <w:jc w:val="center"/>
      <w:outlineLvl w:val="0"/>
    </w:pPr>
    <w:rPr>
      <w:rFonts w:ascii="Calibri" w:hAnsi="Calibri"/>
      <w:bCs/>
      <w:kern w:val="28"/>
      <w:sz w:val="48"/>
      <w:szCs w:val="32"/>
    </w:rPr>
  </w:style>
  <w:style w:type="paragraph" w:styleId="Subtitle">
    <w:name w:val="Subtitle"/>
    <w:aliases w:val="Project Title"/>
    <w:basedOn w:val="Normal"/>
    <w:qFormat/>
    <w:rsid w:val="00524A3F"/>
    <w:pPr>
      <w:spacing w:before="360" w:after="360"/>
      <w:jc w:val="center"/>
      <w:outlineLvl w:val="1"/>
    </w:pPr>
    <w:rPr>
      <w:rFonts w:ascii="Calibri" w:hAnsi="Calibri"/>
      <w:b/>
      <w:bCs/>
      <w:sz w:val="48"/>
    </w:rPr>
  </w:style>
  <w:style w:type="paragraph" w:styleId="Salutation">
    <w:name w:val="Salutation"/>
    <w:basedOn w:val="Normal"/>
    <w:next w:val="Normal"/>
    <w:semiHidden/>
  </w:style>
  <w:style w:type="paragraph" w:styleId="Header">
    <w:name w:val="header"/>
    <w:basedOn w:val="Normal"/>
    <w:link w:val="HeaderChar"/>
    <w:semiHidden/>
    <w:pPr>
      <w:tabs>
        <w:tab w:val="center" w:pos="4320"/>
        <w:tab w:val="right" w:pos="8640"/>
      </w:tabs>
      <w:spacing w:before="0" w:after="0"/>
    </w:pPr>
    <w:rPr>
      <w:sz w:val="18"/>
    </w:rPr>
  </w:style>
  <w:style w:type="paragraph" w:styleId="Footer">
    <w:name w:val="footer"/>
    <w:basedOn w:val="Normal"/>
    <w:semiHidden/>
    <w:pPr>
      <w:tabs>
        <w:tab w:val="center" w:pos="4320"/>
        <w:tab w:val="right" w:pos="8640"/>
      </w:tabs>
      <w:spacing w:before="0" w:after="0"/>
    </w:pPr>
    <w:rPr>
      <w:sz w:val="18"/>
    </w:rPr>
  </w:style>
  <w:style w:type="character" w:styleId="PageNumber">
    <w:name w:val="page number"/>
    <w:basedOn w:val="DefaultParagraphFont"/>
    <w:semiHidden/>
  </w:style>
  <w:style w:type="paragraph" w:styleId="TOC1">
    <w:name w:val="toc 1"/>
    <w:basedOn w:val="Normal"/>
    <w:next w:val="Normal"/>
    <w:autoRedefine/>
    <w:uiPriority w:val="39"/>
    <w:pPr>
      <w:tabs>
        <w:tab w:val="left" w:pos="442"/>
        <w:tab w:val="right" w:leader="dot" w:pos="8630"/>
      </w:tabs>
      <w:jc w:val="left"/>
    </w:pPr>
    <w:rPr>
      <w:rFonts w:ascii="Arial" w:hAnsi="Arial"/>
      <w:bCs/>
      <w:lang w:val="en-GB"/>
    </w:rPr>
  </w:style>
  <w:style w:type="paragraph" w:styleId="TOC2">
    <w:name w:val="toc 2"/>
    <w:basedOn w:val="Normal"/>
    <w:next w:val="Normal"/>
    <w:autoRedefine/>
    <w:uiPriority w:val="39"/>
    <w:rsid w:val="008E41FC"/>
    <w:pPr>
      <w:tabs>
        <w:tab w:val="left" w:pos="1083"/>
        <w:tab w:val="right" w:leader="dot" w:pos="8647"/>
      </w:tabs>
      <w:ind w:left="442"/>
      <w:jc w:val="left"/>
    </w:pPr>
    <w:rPr>
      <w:rFonts w:ascii="Arial" w:hAnsi="Arial"/>
      <w:sz w:val="20"/>
    </w:rPr>
  </w:style>
  <w:style w:type="paragraph" w:styleId="TOC3">
    <w:name w:val="toc 3"/>
    <w:basedOn w:val="Normal"/>
    <w:next w:val="Normal"/>
    <w:autoRedefine/>
    <w:uiPriority w:val="39"/>
    <w:pPr>
      <w:tabs>
        <w:tab w:val="left" w:pos="1320"/>
        <w:tab w:val="right" w:leader="dot" w:pos="8630"/>
      </w:tabs>
      <w:ind w:left="1083"/>
      <w:jc w:val="left"/>
    </w:pPr>
    <w:rPr>
      <w:rFonts w:ascii="Arial" w:hAnsi="Arial"/>
      <w:iCs/>
      <w:noProof/>
      <w:sz w:val="20"/>
      <w:szCs w:val="22"/>
    </w:rPr>
  </w:style>
  <w:style w:type="paragraph" w:styleId="TOC4">
    <w:name w:val="toc 4"/>
    <w:basedOn w:val="Normal"/>
    <w:next w:val="Normal"/>
    <w:autoRedefine/>
    <w:semiHidden/>
    <w:pPr>
      <w:spacing w:before="0" w:after="0"/>
      <w:ind w:left="660"/>
      <w:jc w:val="left"/>
    </w:pPr>
    <w:rPr>
      <w:szCs w:val="21"/>
    </w:rPr>
  </w:style>
  <w:style w:type="paragraph" w:styleId="TOC5">
    <w:name w:val="toc 5"/>
    <w:basedOn w:val="Normal"/>
    <w:next w:val="Normal"/>
    <w:autoRedefine/>
    <w:semiHidden/>
    <w:pPr>
      <w:spacing w:before="0" w:after="0"/>
      <w:ind w:left="880"/>
      <w:jc w:val="left"/>
    </w:pPr>
    <w:rPr>
      <w:szCs w:val="21"/>
    </w:rPr>
  </w:style>
  <w:style w:type="paragraph" w:styleId="TOC6">
    <w:name w:val="toc 6"/>
    <w:basedOn w:val="Normal"/>
    <w:next w:val="Normal"/>
    <w:autoRedefine/>
    <w:semiHidden/>
    <w:pPr>
      <w:spacing w:before="0" w:after="0"/>
      <w:ind w:left="1100"/>
      <w:jc w:val="left"/>
    </w:pPr>
    <w:rPr>
      <w:szCs w:val="21"/>
    </w:rPr>
  </w:style>
  <w:style w:type="paragraph" w:styleId="TOC7">
    <w:name w:val="toc 7"/>
    <w:basedOn w:val="Normal"/>
    <w:next w:val="Normal"/>
    <w:autoRedefine/>
    <w:semiHidden/>
    <w:pPr>
      <w:spacing w:before="0" w:after="0"/>
      <w:ind w:left="1320"/>
      <w:jc w:val="left"/>
    </w:pPr>
    <w:rPr>
      <w:szCs w:val="21"/>
    </w:rPr>
  </w:style>
  <w:style w:type="paragraph" w:styleId="TOC8">
    <w:name w:val="toc 8"/>
    <w:basedOn w:val="Normal"/>
    <w:next w:val="Normal"/>
    <w:autoRedefine/>
    <w:semiHidden/>
    <w:pPr>
      <w:spacing w:before="0" w:after="0"/>
      <w:ind w:left="1540"/>
      <w:jc w:val="left"/>
    </w:pPr>
    <w:rPr>
      <w:szCs w:val="21"/>
    </w:rPr>
  </w:style>
  <w:style w:type="paragraph" w:styleId="TOC9">
    <w:name w:val="toc 9"/>
    <w:basedOn w:val="Normal"/>
    <w:next w:val="Normal"/>
    <w:autoRedefine/>
    <w:semiHidden/>
    <w:pPr>
      <w:spacing w:before="0" w:after="0"/>
      <w:ind w:left="1760"/>
      <w:jc w:val="left"/>
    </w:pPr>
    <w:rPr>
      <w:szCs w:val="21"/>
    </w:rPr>
  </w:style>
  <w:style w:type="character" w:styleId="Hyperlink">
    <w:name w:val="Hyperlink"/>
    <w:uiPriority w:val="99"/>
    <w:qFormat/>
    <w:rPr>
      <w:color w:val="0000FF"/>
      <w:u w:val="single"/>
    </w:rPr>
  </w:style>
  <w:style w:type="paragraph" w:customStyle="1" w:styleId="AbstractHeading">
    <w:name w:val="Abstract Heading"/>
    <w:basedOn w:val="Heading1"/>
    <w:next w:val="Normal"/>
    <w:pPr>
      <w:numPr>
        <w:numId w:val="0"/>
      </w:numPr>
    </w:pPr>
  </w:style>
  <w:style w:type="paragraph" w:customStyle="1" w:styleId="Bullet">
    <w:name w:val="Bullet"/>
    <w:basedOn w:val="Normal"/>
    <w:link w:val="BulletChar"/>
    <w:pPr>
      <w:numPr>
        <w:numId w:val="14"/>
      </w:numPr>
    </w:pPr>
    <w:rPr>
      <w:lang w:val="en-GB"/>
    </w:rPr>
  </w:style>
  <w:style w:type="paragraph" w:customStyle="1" w:styleId="HeaderText">
    <w:name w:val="Header Text"/>
    <w:basedOn w:val="Header"/>
    <w:link w:val="HeaderTextChar"/>
    <w:qFormat/>
    <w:rsid w:val="00727BD4"/>
    <w:pPr>
      <w:tabs>
        <w:tab w:val="clear" w:pos="4320"/>
        <w:tab w:val="clear" w:pos="8640"/>
        <w:tab w:val="right" w:pos="8788"/>
      </w:tabs>
      <w:jc w:val="left"/>
    </w:pPr>
    <w:rPr>
      <w:sz w:val="20"/>
      <w:szCs w:val="20"/>
    </w:rPr>
  </w:style>
  <w:style w:type="paragraph" w:customStyle="1" w:styleId="Code">
    <w:name w:val="Code"/>
    <w:basedOn w:val="Normal"/>
    <w:qFormat/>
    <w:rsid w:val="00FC383D"/>
    <w:pPr>
      <w:spacing w:before="0" w:after="0"/>
    </w:pPr>
    <w:rPr>
      <w:rFonts w:ascii="Courier New" w:hAnsi="Courier New"/>
      <w:sz w:val="20"/>
      <w:lang w:val="en-GB"/>
    </w:rPr>
  </w:style>
  <w:style w:type="paragraph" w:customStyle="1" w:styleId="Numbered">
    <w:name w:val="Numbered"/>
    <w:basedOn w:val="Bullet"/>
    <w:qFormat/>
    <w:pPr>
      <w:numPr>
        <w:numId w:val="15"/>
      </w:numPr>
    </w:pPr>
  </w:style>
  <w:style w:type="paragraph" w:styleId="BlockText">
    <w:name w:val="Block Text"/>
    <w:basedOn w:val="Normal"/>
    <w:semiHidden/>
    <w:pPr>
      <w:spacing w:before="840" w:after="840"/>
      <w:ind w:left="1077" w:right="1077"/>
      <w:jc w:val="center"/>
    </w:pPr>
  </w:style>
  <w:style w:type="paragraph" w:customStyle="1" w:styleId="Dept">
    <w:name w:val="Dept"/>
    <w:basedOn w:val="Normal"/>
    <w:pPr>
      <w:jc w:val="center"/>
    </w:pPr>
  </w:style>
  <w:style w:type="character" w:customStyle="1" w:styleId="Heading1Char">
    <w:name w:val="Heading 1 Char"/>
    <w:rPr>
      <w:rFonts w:ascii="Arial" w:hAnsi="Arial"/>
      <w:b/>
      <w:bCs/>
      <w:kern w:val="32"/>
      <w:sz w:val="32"/>
      <w:szCs w:val="32"/>
      <w:lang w:val="en-GB" w:eastAsia="en-US" w:bidi="ar-SA"/>
    </w:rPr>
  </w:style>
  <w:style w:type="paragraph" w:styleId="BalloonText">
    <w:name w:val="Balloon Text"/>
    <w:basedOn w:val="Normal"/>
    <w:link w:val="BalloonTextChar"/>
    <w:uiPriority w:val="99"/>
    <w:semiHidden/>
    <w:unhideWhenUsed/>
    <w:rsid w:val="009B12E8"/>
    <w:pPr>
      <w:spacing w:before="0" w:after="0"/>
    </w:pPr>
    <w:rPr>
      <w:rFonts w:ascii="Tahoma" w:hAnsi="Tahoma" w:cs="Tahoma"/>
      <w:sz w:val="16"/>
      <w:szCs w:val="16"/>
    </w:rPr>
  </w:style>
  <w:style w:type="character" w:customStyle="1" w:styleId="BalloonTextChar">
    <w:name w:val="Balloon Text Char"/>
    <w:link w:val="BalloonText"/>
    <w:uiPriority w:val="99"/>
    <w:semiHidden/>
    <w:rsid w:val="009B12E8"/>
    <w:rPr>
      <w:rFonts w:ascii="Tahoma" w:hAnsi="Tahoma" w:cs="Tahoma"/>
      <w:sz w:val="16"/>
      <w:szCs w:val="16"/>
      <w:lang w:val="en-IE" w:eastAsia="en-US"/>
    </w:rPr>
  </w:style>
  <w:style w:type="paragraph" w:customStyle="1" w:styleId="UnnumberedHeading1">
    <w:name w:val="Unnumbered Heading 1"/>
    <w:basedOn w:val="Normal"/>
    <w:link w:val="UnnumberedHeading1Char"/>
    <w:qFormat/>
    <w:rsid w:val="00D65BFB"/>
    <w:pPr>
      <w:pageBreakBefore/>
      <w:spacing w:before="0"/>
      <w:outlineLvl w:val="0"/>
    </w:pPr>
    <w:rPr>
      <w:rFonts w:ascii="Calibri" w:hAnsi="Calibri"/>
      <w:b/>
      <w:sz w:val="44"/>
    </w:rPr>
  </w:style>
  <w:style w:type="paragraph" w:customStyle="1" w:styleId="Figure">
    <w:name w:val="Figure"/>
    <w:basedOn w:val="Normal"/>
    <w:link w:val="FigureChar"/>
    <w:qFormat/>
    <w:rsid w:val="000E2E1D"/>
    <w:pPr>
      <w:numPr>
        <w:numId w:val="17"/>
      </w:numPr>
      <w:spacing w:after="360"/>
      <w:jc w:val="center"/>
    </w:pPr>
    <w:rPr>
      <w:i/>
      <w:iCs/>
      <w:lang w:val="en-GB"/>
    </w:rPr>
  </w:style>
  <w:style w:type="character" w:customStyle="1" w:styleId="UnnumberedHeading1Char">
    <w:name w:val="Unnumbered Heading 1 Char"/>
    <w:link w:val="UnnumberedHeading1"/>
    <w:rsid w:val="00D65BFB"/>
    <w:rPr>
      <w:rFonts w:ascii="Calibri" w:hAnsi="Calibri"/>
      <w:b/>
      <w:sz w:val="44"/>
      <w:szCs w:val="24"/>
      <w:lang w:val="en-IE" w:eastAsia="en-US"/>
    </w:rPr>
  </w:style>
  <w:style w:type="paragraph" w:customStyle="1" w:styleId="BulletedList">
    <w:name w:val="Bulleted List"/>
    <w:basedOn w:val="Bullet"/>
    <w:link w:val="BulletedListChar"/>
    <w:qFormat/>
    <w:rsid w:val="00361CAB"/>
    <w:rPr>
      <w:bCs/>
    </w:rPr>
  </w:style>
  <w:style w:type="character" w:styleId="FollowedHyperlink">
    <w:name w:val="FollowedHyperlink"/>
    <w:uiPriority w:val="99"/>
    <w:semiHidden/>
    <w:unhideWhenUsed/>
    <w:rsid w:val="00A52CF6"/>
    <w:rPr>
      <w:color w:val="954F72"/>
      <w:u w:val="single"/>
    </w:rPr>
  </w:style>
  <w:style w:type="character" w:customStyle="1" w:styleId="FigureChar">
    <w:name w:val="Figure Char"/>
    <w:link w:val="Figure"/>
    <w:rsid w:val="000E2E1D"/>
    <w:rPr>
      <w:i/>
      <w:iCs/>
      <w:sz w:val="22"/>
      <w:szCs w:val="24"/>
      <w:lang w:eastAsia="en-US"/>
    </w:rPr>
  </w:style>
  <w:style w:type="character" w:customStyle="1" w:styleId="HeaderChar">
    <w:name w:val="Header Char"/>
    <w:link w:val="Header"/>
    <w:semiHidden/>
    <w:rsid w:val="00727BD4"/>
    <w:rPr>
      <w:sz w:val="18"/>
      <w:szCs w:val="24"/>
      <w:lang w:val="en-IE" w:eastAsia="en-US"/>
    </w:rPr>
  </w:style>
  <w:style w:type="character" w:customStyle="1" w:styleId="BulletChar">
    <w:name w:val="Bullet Char"/>
    <w:link w:val="Bullet"/>
    <w:rsid w:val="00361CAB"/>
    <w:rPr>
      <w:sz w:val="22"/>
      <w:szCs w:val="24"/>
      <w:lang w:eastAsia="en-US"/>
    </w:rPr>
  </w:style>
  <w:style w:type="character" w:customStyle="1" w:styleId="BulletedListChar">
    <w:name w:val="Bulleted List Char"/>
    <w:link w:val="BulletedList"/>
    <w:rsid w:val="00361CAB"/>
    <w:rPr>
      <w:bCs/>
      <w:sz w:val="22"/>
      <w:szCs w:val="24"/>
      <w:lang w:eastAsia="en-US"/>
    </w:rPr>
  </w:style>
  <w:style w:type="character" w:customStyle="1" w:styleId="HeaderTextChar">
    <w:name w:val="Header Text Char"/>
    <w:basedOn w:val="HeaderChar"/>
    <w:link w:val="HeaderText"/>
    <w:rsid w:val="00727BD4"/>
    <w:rPr>
      <w:sz w:val="18"/>
      <w:szCs w:val="24"/>
      <w:lang w:val="en-IE" w:eastAsia="en-US"/>
    </w:rPr>
  </w:style>
  <w:style w:type="table" w:styleId="TableGrid">
    <w:name w:val="Table Grid"/>
    <w:basedOn w:val="TableNormal"/>
    <w:uiPriority w:val="59"/>
    <w:rsid w:val="006B5F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4147C8"/>
    <w:rPr>
      <w:sz w:val="22"/>
      <w:szCs w:val="24"/>
      <w:lang w:val="en-IE" w:eastAsia="en-US"/>
    </w:rPr>
  </w:style>
  <w:style w:type="paragraph" w:styleId="TableofFigures">
    <w:name w:val="table of figures"/>
    <w:basedOn w:val="Normal"/>
    <w:next w:val="Normal"/>
    <w:uiPriority w:val="99"/>
    <w:unhideWhenUsed/>
    <w:rsid w:val="001E3F2F"/>
  </w:style>
  <w:style w:type="paragraph" w:styleId="ListParagraph">
    <w:name w:val="List Paragraph"/>
    <w:basedOn w:val="Normal"/>
    <w:uiPriority w:val="34"/>
    <w:qFormat/>
    <w:rsid w:val="003A02FD"/>
    <w:pPr>
      <w:ind w:left="720"/>
      <w:contextualSpacing/>
    </w:pPr>
  </w:style>
  <w:style w:type="character" w:styleId="Emphasis">
    <w:name w:val="Emphasis"/>
    <w:basedOn w:val="DefaultParagraphFont"/>
    <w:uiPriority w:val="20"/>
    <w:qFormat/>
    <w:rsid w:val="00F9075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98238">
      <w:bodyDiv w:val="1"/>
      <w:marLeft w:val="0"/>
      <w:marRight w:val="0"/>
      <w:marTop w:val="0"/>
      <w:marBottom w:val="0"/>
      <w:divBdr>
        <w:top w:val="none" w:sz="0" w:space="0" w:color="auto"/>
        <w:left w:val="none" w:sz="0" w:space="0" w:color="auto"/>
        <w:bottom w:val="none" w:sz="0" w:space="0" w:color="auto"/>
        <w:right w:val="none" w:sz="0" w:space="0" w:color="auto"/>
      </w:divBdr>
    </w:div>
    <w:div w:id="10841157">
      <w:bodyDiv w:val="1"/>
      <w:marLeft w:val="0"/>
      <w:marRight w:val="0"/>
      <w:marTop w:val="0"/>
      <w:marBottom w:val="0"/>
      <w:divBdr>
        <w:top w:val="none" w:sz="0" w:space="0" w:color="auto"/>
        <w:left w:val="none" w:sz="0" w:space="0" w:color="auto"/>
        <w:bottom w:val="none" w:sz="0" w:space="0" w:color="auto"/>
        <w:right w:val="none" w:sz="0" w:space="0" w:color="auto"/>
      </w:divBdr>
    </w:div>
    <w:div w:id="51586246">
      <w:bodyDiv w:val="1"/>
      <w:marLeft w:val="0"/>
      <w:marRight w:val="0"/>
      <w:marTop w:val="0"/>
      <w:marBottom w:val="0"/>
      <w:divBdr>
        <w:top w:val="none" w:sz="0" w:space="0" w:color="auto"/>
        <w:left w:val="none" w:sz="0" w:space="0" w:color="auto"/>
        <w:bottom w:val="none" w:sz="0" w:space="0" w:color="auto"/>
        <w:right w:val="none" w:sz="0" w:space="0" w:color="auto"/>
      </w:divBdr>
    </w:div>
    <w:div w:id="179659429">
      <w:bodyDiv w:val="1"/>
      <w:marLeft w:val="0"/>
      <w:marRight w:val="0"/>
      <w:marTop w:val="0"/>
      <w:marBottom w:val="0"/>
      <w:divBdr>
        <w:top w:val="none" w:sz="0" w:space="0" w:color="auto"/>
        <w:left w:val="none" w:sz="0" w:space="0" w:color="auto"/>
        <w:bottom w:val="none" w:sz="0" w:space="0" w:color="auto"/>
        <w:right w:val="none" w:sz="0" w:space="0" w:color="auto"/>
      </w:divBdr>
    </w:div>
    <w:div w:id="216627002">
      <w:bodyDiv w:val="1"/>
      <w:marLeft w:val="0"/>
      <w:marRight w:val="0"/>
      <w:marTop w:val="0"/>
      <w:marBottom w:val="0"/>
      <w:divBdr>
        <w:top w:val="none" w:sz="0" w:space="0" w:color="auto"/>
        <w:left w:val="none" w:sz="0" w:space="0" w:color="auto"/>
        <w:bottom w:val="none" w:sz="0" w:space="0" w:color="auto"/>
        <w:right w:val="none" w:sz="0" w:space="0" w:color="auto"/>
      </w:divBdr>
    </w:div>
    <w:div w:id="218638178">
      <w:bodyDiv w:val="1"/>
      <w:marLeft w:val="0"/>
      <w:marRight w:val="0"/>
      <w:marTop w:val="0"/>
      <w:marBottom w:val="0"/>
      <w:divBdr>
        <w:top w:val="none" w:sz="0" w:space="0" w:color="auto"/>
        <w:left w:val="none" w:sz="0" w:space="0" w:color="auto"/>
        <w:bottom w:val="none" w:sz="0" w:space="0" w:color="auto"/>
        <w:right w:val="none" w:sz="0" w:space="0" w:color="auto"/>
      </w:divBdr>
    </w:div>
    <w:div w:id="347871810">
      <w:bodyDiv w:val="1"/>
      <w:marLeft w:val="0"/>
      <w:marRight w:val="0"/>
      <w:marTop w:val="0"/>
      <w:marBottom w:val="0"/>
      <w:divBdr>
        <w:top w:val="none" w:sz="0" w:space="0" w:color="auto"/>
        <w:left w:val="none" w:sz="0" w:space="0" w:color="auto"/>
        <w:bottom w:val="none" w:sz="0" w:space="0" w:color="auto"/>
        <w:right w:val="none" w:sz="0" w:space="0" w:color="auto"/>
      </w:divBdr>
    </w:div>
    <w:div w:id="408234112">
      <w:bodyDiv w:val="1"/>
      <w:marLeft w:val="0"/>
      <w:marRight w:val="0"/>
      <w:marTop w:val="0"/>
      <w:marBottom w:val="0"/>
      <w:divBdr>
        <w:top w:val="none" w:sz="0" w:space="0" w:color="auto"/>
        <w:left w:val="none" w:sz="0" w:space="0" w:color="auto"/>
        <w:bottom w:val="none" w:sz="0" w:space="0" w:color="auto"/>
        <w:right w:val="none" w:sz="0" w:space="0" w:color="auto"/>
      </w:divBdr>
    </w:div>
    <w:div w:id="711999200">
      <w:bodyDiv w:val="1"/>
      <w:marLeft w:val="0"/>
      <w:marRight w:val="0"/>
      <w:marTop w:val="100"/>
      <w:marBottom w:val="100"/>
      <w:divBdr>
        <w:top w:val="none" w:sz="0" w:space="0" w:color="auto"/>
        <w:left w:val="none" w:sz="0" w:space="0" w:color="auto"/>
        <w:bottom w:val="none" w:sz="0" w:space="0" w:color="auto"/>
        <w:right w:val="none" w:sz="0" w:space="0" w:color="auto"/>
      </w:divBdr>
      <w:divsChild>
        <w:div w:id="1734692844">
          <w:marLeft w:val="0"/>
          <w:marRight w:val="0"/>
          <w:marTop w:val="0"/>
          <w:marBottom w:val="0"/>
          <w:divBdr>
            <w:top w:val="none" w:sz="0" w:space="0" w:color="auto"/>
            <w:left w:val="none" w:sz="0" w:space="0" w:color="auto"/>
            <w:bottom w:val="none" w:sz="0" w:space="0" w:color="auto"/>
            <w:right w:val="none" w:sz="0" w:space="0" w:color="auto"/>
          </w:divBdr>
          <w:divsChild>
            <w:div w:id="239600086">
              <w:marLeft w:val="0"/>
              <w:marRight w:val="0"/>
              <w:marTop w:val="0"/>
              <w:marBottom w:val="0"/>
              <w:divBdr>
                <w:top w:val="none" w:sz="0" w:space="0" w:color="auto"/>
                <w:left w:val="none" w:sz="0" w:space="0" w:color="auto"/>
                <w:bottom w:val="none" w:sz="0" w:space="0" w:color="auto"/>
                <w:right w:val="none" w:sz="0" w:space="0" w:color="auto"/>
              </w:divBdr>
              <w:divsChild>
                <w:div w:id="1413625523">
                  <w:marLeft w:val="0"/>
                  <w:marRight w:val="0"/>
                  <w:marTop w:val="100"/>
                  <w:marBottom w:val="100"/>
                  <w:divBdr>
                    <w:top w:val="none" w:sz="0" w:space="0" w:color="auto"/>
                    <w:left w:val="none" w:sz="0" w:space="0" w:color="auto"/>
                    <w:bottom w:val="none" w:sz="0" w:space="0" w:color="auto"/>
                    <w:right w:val="none" w:sz="0" w:space="0" w:color="auto"/>
                  </w:divBdr>
                  <w:divsChild>
                    <w:div w:id="1926911057">
                      <w:marLeft w:val="0"/>
                      <w:marRight w:val="0"/>
                      <w:marTop w:val="0"/>
                      <w:marBottom w:val="0"/>
                      <w:divBdr>
                        <w:top w:val="none" w:sz="0" w:space="0" w:color="auto"/>
                        <w:left w:val="none" w:sz="0" w:space="0" w:color="auto"/>
                        <w:bottom w:val="none" w:sz="0" w:space="0" w:color="auto"/>
                        <w:right w:val="none" w:sz="0" w:space="0" w:color="auto"/>
                      </w:divBdr>
                      <w:divsChild>
                        <w:div w:id="2079479176">
                          <w:marLeft w:val="0"/>
                          <w:marRight w:val="0"/>
                          <w:marTop w:val="0"/>
                          <w:marBottom w:val="0"/>
                          <w:divBdr>
                            <w:top w:val="none" w:sz="0" w:space="0" w:color="auto"/>
                            <w:left w:val="none" w:sz="0" w:space="0" w:color="auto"/>
                            <w:bottom w:val="none" w:sz="0" w:space="0" w:color="auto"/>
                            <w:right w:val="none" w:sz="0" w:space="0" w:color="auto"/>
                          </w:divBdr>
                          <w:divsChild>
                            <w:div w:id="1485125189">
                              <w:marLeft w:val="0"/>
                              <w:marRight w:val="0"/>
                              <w:marTop w:val="0"/>
                              <w:marBottom w:val="0"/>
                              <w:divBdr>
                                <w:top w:val="none" w:sz="0" w:space="0" w:color="auto"/>
                                <w:left w:val="none" w:sz="0" w:space="0" w:color="auto"/>
                                <w:bottom w:val="none" w:sz="0" w:space="0" w:color="auto"/>
                                <w:right w:val="none" w:sz="0" w:space="0" w:color="auto"/>
                              </w:divBdr>
                              <w:divsChild>
                                <w:div w:id="1155797372">
                                  <w:marLeft w:val="0"/>
                                  <w:marRight w:val="0"/>
                                  <w:marTop w:val="0"/>
                                  <w:marBottom w:val="0"/>
                                  <w:divBdr>
                                    <w:top w:val="none" w:sz="0" w:space="0" w:color="auto"/>
                                    <w:left w:val="none" w:sz="0" w:space="0" w:color="auto"/>
                                    <w:bottom w:val="none" w:sz="0" w:space="0" w:color="auto"/>
                                    <w:right w:val="none" w:sz="0" w:space="0" w:color="auto"/>
                                  </w:divBdr>
                                  <w:divsChild>
                                    <w:div w:id="125397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3526305">
      <w:bodyDiv w:val="1"/>
      <w:marLeft w:val="0"/>
      <w:marRight w:val="0"/>
      <w:marTop w:val="0"/>
      <w:marBottom w:val="0"/>
      <w:divBdr>
        <w:top w:val="none" w:sz="0" w:space="0" w:color="auto"/>
        <w:left w:val="none" w:sz="0" w:space="0" w:color="auto"/>
        <w:bottom w:val="none" w:sz="0" w:space="0" w:color="auto"/>
        <w:right w:val="none" w:sz="0" w:space="0" w:color="auto"/>
      </w:divBdr>
      <w:divsChild>
        <w:div w:id="835144674">
          <w:marLeft w:val="0"/>
          <w:marRight w:val="0"/>
          <w:marTop w:val="150"/>
          <w:marBottom w:val="150"/>
          <w:divBdr>
            <w:top w:val="none" w:sz="0" w:space="0" w:color="auto"/>
            <w:left w:val="none" w:sz="0" w:space="0" w:color="auto"/>
            <w:bottom w:val="none" w:sz="0" w:space="0" w:color="auto"/>
            <w:right w:val="none" w:sz="0" w:space="0" w:color="auto"/>
          </w:divBdr>
          <w:divsChild>
            <w:div w:id="1828670631">
              <w:marLeft w:val="0"/>
              <w:marRight w:val="0"/>
              <w:marTop w:val="0"/>
              <w:marBottom w:val="0"/>
              <w:divBdr>
                <w:top w:val="none" w:sz="0" w:space="0" w:color="auto"/>
                <w:left w:val="none" w:sz="0" w:space="0" w:color="auto"/>
                <w:bottom w:val="none" w:sz="0" w:space="0" w:color="auto"/>
                <w:right w:val="none" w:sz="0" w:space="0" w:color="auto"/>
              </w:divBdr>
              <w:divsChild>
                <w:div w:id="2020542110">
                  <w:marLeft w:val="0"/>
                  <w:marRight w:val="0"/>
                  <w:marTop w:val="0"/>
                  <w:marBottom w:val="0"/>
                  <w:divBdr>
                    <w:top w:val="none" w:sz="0" w:space="0" w:color="auto"/>
                    <w:left w:val="none" w:sz="0" w:space="0" w:color="auto"/>
                    <w:bottom w:val="none" w:sz="0" w:space="0" w:color="auto"/>
                    <w:right w:val="none" w:sz="0" w:space="0" w:color="auto"/>
                  </w:divBdr>
                  <w:divsChild>
                    <w:div w:id="13228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835654">
      <w:bodyDiv w:val="1"/>
      <w:marLeft w:val="0"/>
      <w:marRight w:val="0"/>
      <w:marTop w:val="0"/>
      <w:marBottom w:val="0"/>
      <w:divBdr>
        <w:top w:val="none" w:sz="0" w:space="0" w:color="auto"/>
        <w:left w:val="none" w:sz="0" w:space="0" w:color="auto"/>
        <w:bottom w:val="none" w:sz="0" w:space="0" w:color="auto"/>
        <w:right w:val="none" w:sz="0" w:space="0" w:color="auto"/>
      </w:divBdr>
    </w:div>
    <w:div w:id="1388603437">
      <w:bodyDiv w:val="1"/>
      <w:marLeft w:val="0"/>
      <w:marRight w:val="0"/>
      <w:marTop w:val="0"/>
      <w:marBottom w:val="0"/>
      <w:divBdr>
        <w:top w:val="none" w:sz="0" w:space="0" w:color="auto"/>
        <w:left w:val="none" w:sz="0" w:space="0" w:color="auto"/>
        <w:bottom w:val="none" w:sz="0" w:space="0" w:color="auto"/>
        <w:right w:val="none" w:sz="0" w:space="0" w:color="auto"/>
      </w:divBdr>
    </w:div>
    <w:div w:id="1400593787">
      <w:bodyDiv w:val="1"/>
      <w:marLeft w:val="0"/>
      <w:marRight w:val="0"/>
      <w:marTop w:val="0"/>
      <w:marBottom w:val="0"/>
      <w:divBdr>
        <w:top w:val="none" w:sz="0" w:space="0" w:color="auto"/>
        <w:left w:val="none" w:sz="0" w:space="0" w:color="auto"/>
        <w:bottom w:val="none" w:sz="0" w:space="0" w:color="auto"/>
        <w:right w:val="none" w:sz="0" w:space="0" w:color="auto"/>
      </w:divBdr>
    </w:div>
    <w:div w:id="1490750624">
      <w:bodyDiv w:val="1"/>
      <w:marLeft w:val="0"/>
      <w:marRight w:val="0"/>
      <w:marTop w:val="0"/>
      <w:marBottom w:val="0"/>
      <w:divBdr>
        <w:top w:val="none" w:sz="0" w:space="0" w:color="auto"/>
        <w:left w:val="none" w:sz="0" w:space="0" w:color="auto"/>
        <w:bottom w:val="none" w:sz="0" w:space="0" w:color="auto"/>
        <w:right w:val="none" w:sz="0" w:space="0" w:color="auto"/>
      </w:divBdr>
    </w:div>
    <w:div w:id="1574049612">
      <w:bodyDiv w:val="1"/>
      <w:marLeft w:val="0"/>
      <w:marRight w:val="0"/>
      <w:marTop w:val="0"/>
      <w:marBottom w:val="0"/>
      <w:divBdr>
        <w:top w:val="none" w:sz="0" w:space="0" w:color="auto"/>
        <w:left w:val="none" w:sz="0" w:space="0" w:color="auto"/>
        <w:bottom w:val="none" w:sz="0" w:space="0" w:color="auto"/>
        <w:right w:val="none" w:sz="0" w:space="0" w:color="auto"/>
      </w:divBdr>
    </w:div>
    <w:div w:id="1752576450">
      <w:bodyDiv w:val="1"/>
      <w:marLeft w:val="0"/>
      <w:marRight w:val="0"/>
      <w:marTop w:val="0"/>
      <w:marBottom w:val="0"/>
      <w:divBdr>
        <w:top w:val="none" w:sz="0" w:space="0" w:color="auto"/>
        <w:left w:val="none" w:sz="0" w:space="0" w:color="auto"/>
        <w:bottom w:val="none" w:sz="0" w:space="0" w:color="auto"/>
        <w:right w:val="none" w:sz="0" w:space="0" w:color="auto"/>
      </w:divBdr>
    </w:div>
    <w:div w:id="1809739834">
      <w:bodyDiv w:val="1"/>
      <w:marLeft w:val="0"/>
      <w:marRight w:val="0"/>
      <w:marTop w:val="0"/>
      <w:marBottom w:val="0"/>
      <w:divBdr>
        <w:top w:val="none" w:sz="0" w:space="0" w:color="auto"/>
        <w:left w:val="none" w:sz="0" w:space="0" w:color="auto"/>
        <w:bottom w:val="none" w:sz="0" w:space="0" w:color="auto"/>
        <w:right w:val="none" w:sz="0" w:space="0" w:color="auto"/>
      </w:divBdr>
    </w:div>
    <w:div w:id="1943873049">
      <w:bodyDiv w:val="1"/>
      <w:marLeft w:val="0"/>
      <w:marRight w:val="0"/>
      <w:marTop w:val="0"/>
      <w:marBottom w:val="0"/>
      <w:divBdr>
        <w:top w:val="none" w:sz="0" w:space="0" w:color="auto"/>
        <w:left w:val="none" w:sz="0" w:space="0" w:color="auto"/>
        <w:bottom w:val="none" w:sz="0" w:space="0" w:color="auto"/>
        <w:right w:val="none" w:sz="0" w:space="0" w:color="auto"/>
      </w:divBdr>
    </w:div>
    <w:div w:id="1984770243">
      <w:bodyDiv w:val="1"/>
      <w:marLeft w:val="0"/>
      <w:marRight w:val="0"/>
      <w:marTop w:val="0"/>
      <w:marBottom w:val="0"/>
      <w:divBdr>
        <w:top w:val="none" w:sz="0" w:space="0" w:color="auto"/>
        <w:left w:val="none" w:sz="0" w:space="0" w:color="auto"/>
        <w:bottom w:val="none" w:sz="0" w:space="0" w:color="auto"/>
        <w:right w:val="none" w:sz="0" w:space="0" w:color="auto"/>
      </w:divBdr>
    </w:div>
    <w:div w:id="213185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www.redeafined.com/2012/11/update-sony-subtitle-glasses-review.html" TargetMode="External"/><Relationship Id="rId84" Type="http://schemas.openxmlformats.org/officeDocument/2006/relationships/image" Target="media/image52.png"/><Relationship Id="rId89" Type="http://schemas.openxmlformats.org/officeDocument/2006/relationships/image" Target="media/image57.png"/><Relationship Id="rId7" Type="http://schemas.microsoft.com/office/2007/relationships/stylesWithEffects" Target="stylesWithEffects.xml"/><Relationship Id="rId71" Type="http://schemas.openxmlformats.org/officeDocument/2006/relationships/hyperlink" Target="https://www.equalityhumanrights.com/en/multipage-guide/three-requirements-duty" TargetMode="External"/><Relationship Id="rId92"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hyperlink" Target="https://www.disability.co.uk/sites/default/files/resources/UKStatistics%26Facts.pdf"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old-bda.org.uk/What_We_Do/BSL_History" TargetMode="External"/><Relationship Id="rId74" Type="http://schemas.openxmlformats.org/officeDocument/2006/relationships/hyperlink" Target="http://www.yourlocalcinema.com/explanation.html" TargetMode="External"/><Relationship Id="rId79" Type="http://schemas.openxmlformats.org/officeDocument/2006/relationships/hyperlink" Target="https://bda.org.uk/" TargetMode="External"/><Relationship Id="rId87" Type="http://schemas.openxmlformats.org/officeDocument/2006/relationships/image" Target="media/image55.png"/><Relationship Id="rId102" Type="http://schemas.openxmlformats.org/officeDocument/2006/relationships/image" Target="media/image70.png"/><Relationship Id="rId5" Type="http://schemas.openxmlformats.org/officeDocument/2006/relationships/numbering" Target="numbering.xml"/><Relationship Id="rId61" Type="http://schemas.openxmlformats.org/officeDocument/2006/relationships/image" Target="media/image45.png"/><Relationship Id="rId82" Type="http://schemas.openxmlformats.org/officeDocument/2006/relationships/image" Target="media/image50.png"/><Relationship Id="rId90" Type="http://schemas.openxmlformats.org/officeDocument/2006/relationships/image" Target="media/image58.png"/><Relationship Id="rId95" Type="http://schemas.openxmlformats.org/officeDocument/2006/relationships/image" Target="media/image63.png"/><Relationship Id="rId19" Type="http://schemas.openxmlformats.org/officeDocument/2006/relationships/image" Target="media/image3.jpeg"/><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deafunity.org/article-interview/subtitled-cinema-me/" TargetMode="External"/><Relationship Id="rId77" Type="http://schemas.openxmlformats.org/officeDocument/2006/relationships/hyperlink" Target="https://www.actiononhearingloss.org.uk/" TargetMode="External"/><Relationship Id="rId100" Type="http://schemas.openxmlformats.org/officeDocument/2006/relationships/image" Target="media/image68.png"/><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hyperlink" Target="https://www.disability.co.uk/sites/default/files/resources/UKStatistics%26Facts.pdf" TargetMode="External"/><Relationship Id="rId80" Type="http://schemas.openxmlformats.org/officeDocument/2006/relationships/hyperlink" Target="https://www.actiononhearingloss.org.uk/" TargetMode="External"/><Relationship Id="rId85" Type="http://schemas.openxmlformats.org/officeDocument/2006/relationships/image" Target="media/image53.png"/><Relationship Id="rId93" Type="http://schemas.openxmlformats.org/officeDocument/2006/relationships/image" Target="media/image61.png"/><Relationship Id="rId98" Type="http://schemas.openxmlformats.org/officeDocument/2006/relationships/image" Target="media/image66.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www.equalityhumanrights.com/en/multipage-guide/three-requirements-duty" TargetMode="External"/><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www.legislation.gov.uk/ukpga/2010/15/section/20" TargetMode="External"/><Relationship Id="rId75" Type="http://schemas.openxmlformats.org/officeDocument/2006/relationships/hyperlink" Target="http://www.royaldeaf.org.uk/" TargetMode="External"/><Relationship Id="rId83" Type="http://schemas.openxmlformats.org/officeDocument/2006/relationships/image" Target="media/image51.png"/><Relationship Id="rId88" Type="http://schemas.openxmlformats.org/officeDocument/2006/relationships/image" Target="media/image56.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old-bda.org.uk" TargetMode="External"/><Relationship Id="rId78" Type="http://schemas.openxmlformats.org/officeDocument/2006/relationships/hyperlink" Target="http://www.royaldeaf.org.uk/" TargetMode="External"/><Relationship Id="rId81" Type="http://schemas.openxmlformats.org/officeDocument/2006/relationships/hyperlink" Target="http://www.yourlocalcinema.com/" TargetMode="External"/><Relationship Id="rId86" Type="http://schemas.openxmlformats.org/officeDocument/2006/relationships/image" Target="media/image54.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hyperlink" Target="https://www.equalityhumanrights.com/en/multipage-guide/three-requirements-duty"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bda.org.uk/" TargetMode="External"/><Relationship Id="rId97" Type="http://schemas.openxmlformats.org/officeDocument/2006/relationships/image" Target="media/image65.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6B86DC638ECF4DA417CDD35763D41B" ma:contentTypeVersion="2" ma:contentTypeDescription="Create a new document." ma:contentTypeScope="" ma:versionID="f6c682423f98a7f35ce87087a84f36d1">
  <xsd:schema xmlns:xsd="http://www.w3.org/2001/XMLSchema" xmlns:xs="http://www.w3.org/2001/XMLSchema" xmlns:p="http://schemas.microsoft.com/office/2006/metadata/properties" xmlns:ns2="e83b86ee-dcda-49b6-8b6c-43b21f00c235" targetNamespace="http://schemas.microsoft.com/office/2006/metadata/properties" ma:root="true" ma:fieldsID="1ff0a73d031a0701f3e67a0116c1da43" ns2:_="">
    <xsd:import namespace="e83b86ee-dcda-49b6-8b6c-43b21f00c235"/>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3b86ee-dcda-49b6-8b6c-43b21f00c23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EC2EE3-8B02-4F9A-B7AB-4EBC86049C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3b86ee-dcda-49b6-8b6c-43b21f00c2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B63156-4A7C-4F53-B227-2E2B3F8F0847}">
  <ds:schemaRefs>
    <ds:schemaRef ds:uri="http://schemas.microsoft.com/sharepoint/v3/contenttype/forms"/>
  </ds:schemaRefs>
</ds:datastoreItem>
</file>

<file path=customXml/itemProps3.xml><?xml version="1.0" encoding="utf-8"?>
<ds:datastoreItem xmlns:ds="http://schemas.openxmlformats.org/officeDocument/2006/customXml" ds:itemID="{6C437248-4722-4BE8-9D3A-EC429D917133}">
  <ds:schemaRef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e83b86ee-dcda-49b6-8b6c-43b21f00c235"/>
    <ds:schemaRef ds:uri="http://www.w3.org/XML/1998/namespace"/>
  </ds:schemaRefs>
</ds:datastoreItem>
</file>

<file path=customXml/itemProps4.xml><?xml version="1.0" encoding="utf-8"?>
<ds:datastoreItem xmlns:ds="http://schemas.openxmlformats.org/officeDocument/2006/customXml" ds:itemID="{513EF112-F0AB-4A0A-B42B-659F2F2AE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60</Pages>
  <Words>11135</Words>
  <Characters>63475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Report Template</vt:lpstr>
    </vt:vector>
  </TitlesOfParts>
  <Company>Royal Holloway, University of London</Company>
  <LinksUpToDate>false</LinksUpToDate>
  <CharactersWithSpaces>74462</CharactersWithSpaces>
  <SharedDoc>false</SharedDoc>
  <HLinks>
    <vt:vector size="546" baseType="variant">
      <vt:variant>
        <vt:i4>7274617</vt:i4>
      </vt:variant>
      <vt:variant>
        <vt:i4>506</vt:i4>
      </vt:variant>
      <vt:variant>
        <vt:i4>0</vt:i4>
      </vt:variant>
      <vt:variant>
        <vt:i4>5</vt:i4>
      </vt:variant>
      <vt:variant>
        <vt:lpwstr>https://www.legislation.gov.uk/ukpga/2010/15/section/20</vt:lpwstr>
      </vt:variant>
      <vt:variant>
        <vt:lpwstr/>
      </vt:variant>
      <vt:variant>
        <vt:i4>3145846</vt:i4>
      </vt:variant>
      <vt:variant>
        <vt:i4>503</vt:i4>
      </vt:variant>
      <vt:variant>
        <vt:i4>0</vt:i4>
      </vt:variant>
      <vt:variant>
        <vt:i4>5</vt:i4>
      </vt:variant>
      <vt:variant>
        <vt:lpwstr>http://www.yourlocalcinema.com/explanation.html</vt:lpwstr>
      </vt:variant>
      <vt:variant>
        <vt:lpwstr/>
      </vt:variant>
      <vt:variant>
        <vt:i4>2556001</vt:i4>
      </vt:variant>
      <vt:variant>
        <vt:i4>500</vt:i4>
      </vt:variant>
      <vt:variant>
        <vt:i4>0</vt:i4>
      </vt:variant>
      <vt:variant>
        <vt:i4>5</vt:i4>
      </vt:variant>
      <vt:variant>
        <vt:lpwstr>http://www.redeafined.com/2012/11/update-sony-subtitle-glasses-review.html</vt:lpwstr>
      </vt:variant>
      <vt:variant>
        <vt:lpwstr/>
      </vt:variant>
      <vt:variant>
        <vt:i4>6684722</vt:i4>
      </vt:variant>
      <vt:variant>
        <vt:i4>497</vt:i4>
      </vt:variant>
      <vt:variant>
        <vt:i4>0</vt:i4>
      </vt:variant>
      <vt:variant>
        <vt:i4>5</vt:i4>
      </vt:variant>
      <vt:variant>
        <vt:lpwstr>https://www.equalityhumanrights.com/en/multipage-guide/three-requirements-duty</vt:lpwstr>
      </vt:variant>
      <vt:variant>
        <vt:lpwstr/>
      </vt:variant>
      <vt:variant>
        <vt:i4>6684722</vt:i4>
      </vt:variant>
      <vt:variant>
        <vt:i4>494</vt:i4>
      </vt:variant>
      <vt:variant>
        <vt:i4>0</vt:i4>
      </vt:variant>
      <vt:variant>
        <vt:i4>5</vt:i4>
      </vt:variant>
      <vt:variant>
        <vt:lpwstr>https://www.equalityhumanrights.com/en/multipage-guide/three-requirements-duty</vt:lpwstr>
      </vt:variant>
      <vt:variant>
        <vt:lpwstr/>
      </vt:variant>
      <vt:variant>
        <vt:i4>2686993</vt:i4>
      </vt:variant>
      <vt:variant>
        <vt:i4>491</vt:i4>
      </vt:variant>
      <vt:variant>
        <vt:i4>0</vt:i4>
      </vt:variant>
      <vt:variant>
        <vt:i4>5</vt:i4>
      </vt:variant>
      <vt:variant>
        <vt:lpwstr>http://old-bda.org.uk/What_We_Do/BSL_History</vt:lpwstr>
      </vt:variant>
      <vt:variant>
        <vt:lpwstr/>
      </vt:variant>
      <vt:variant>
        <vt:i4>2097269</vt:i4>
      </vt:variant>
      <vt:variant>
        <vt:i4>488</vt:i4>
      </vt:variant>
      <vt:variant>
        <vt:i4>0</vt:i4>
      </vt:variant>
      <vt:variant>
        <vt:i4>5</vt:i4>
      </vt:variant>
      <vt:variant>
        <vt:lpwstr>https://www.disability.co.uk/sites/default/files/resources/UKStatistics%26Facts.pdf</vt:lpwstr>
      </vt:variant>
      <vt:variant>
        <vt:lpwstr/>
      </vt:variant>
      <vt:variant>
        <vt:i4>262162</vt:i4>
      </vt:variant>
      <vt:variant>
        <vt:i4>485</vt:i4>
      </vt:variant>
      <vt:variant>
        <vt:i4>0</vt:i4>
      </vt:variant>
      <vt:variant>
        <vt:i4>5</vt:i4>
      </vt:variant>
      <vt:variant>
        <vt:lpwstr>https://deafunity.org/article-interview/subtitled-cinema-me/</vt:lpwstr>
      </vt:variant>
      <vt:variant>
        <vt:lpwstr/>
      </vt:variant>
      <vt:variant>
        <vt:i4>589827</vt:i4>
      </vt:variant>
      <vt:variant>
        <vt:i4>482</vt:i4>
      </vt:variant>
      <vt:variant>
        <vt:i4>0</vt:i4>
      </vt:variant>
      <vt:variant>
        <vt:i4>5</vt:i4>
      </vt:variant>
      <vt:variant>
        <vt:lpwstr>http://www.bslzone.co.uk/</vt:lpwstr>
      </vt:variant>
      <vt:variant>
        <vt:lpwstr/>
      </vt:variant>
      <vt:variant>
        <vt:i4>7077950</vt:i4>
      </vt:variant>
      <vt:variant>
        <vt:i4>479</vt:i4>
      </vt:variant>
      <vt:variant>
        <vt:i4>0</vt:i4>
      </vt:variant>
      <vt:variant>
        <vt:i4>5</vt:i4>
      </vt:variant>
      <vt:variant>
        <vt:lpwstr>https://bda.org.uk/</vt:lpwstr>
      </vt:variant>
      <vt:variant>
        <vt:lpwstr/>
      </vt:variant>
      <vt:variant>
        <vt:i4>4128826</vt:i4>
      </vt:variant>
      <vt:variant>
        <vt:i4>476</vt:i4>
      </vt:variant>
      <vt:variant>
        <vt:i4>0</vt:i4>
      </vt:variant>
      <vt:variant>
        <vt:i4>5</vt:i4>
      </vt:variant>
      <vt:variant>
        <vt:lpwstr>http://www.ndcs.org.uk/</vt:lpwstr>
      </vt:variant>
      <vt:variant>
        <vt:lpwstr/>
      </vt:variant>
      <vt:variant>
        <vt:i4>6619234</vt:i4>
      </vt:variant>
      <vt:variant>
        <vt:i4>473</vt:i4>
      </vt:variant>
      <vt:variant>
        <vt:i4>0</vt:i4>
      </vt:variant>
      <vt:variant>
        <vt:i4>5</vt:i4>
      </vt:variant>
      <vt:variant>
        <vt:lpwstr>http://www.ai-live.com/</vt:lpwstr>
      </vt:variant>
      <vt:variant>
        <vt:lpwstr/>
      </vt:variant>
      <vt:variant>
        <vt:i4>3997747</vt:i4>
      </vt:variant>
      <vt:variant>
        <vt:i4>470</vt:i4>
      </vt:variant>
      <vt:variant>
        <vt:i4>0</vt:i4>
      </vt:variant>
      <vt:variant>
        <vt:i4>5</vt:i4>
      </vt:variant>
      <vt:variant>
        <vt:lpwstr>https://www.actiononhearingloss.org.uk/</vt:lpwstr>
      </vt:variant>
      <vt:variant>
        <vt:lpwstr/>
      </vt:variant>
      <vt:variant>
        <vt:i4>6684722</vt:i4>
      </vt:variant>
      <vt:variant>
        <vt:i4>465</vt:i4>
      </vt:variant>
      <vt:variant>
        <vt:i4>0</vt:i4>
      </vt:variant>
      <vt:variant>
        <vt:i4>5</vt:i4>
      </vt:variant>
      <vt:variant>
        <vt:lpwstr>https://www.equalityhumanrights.com/en/multipage-guide/three-requirements-duty</vt:lpwstr>
      </vt:variant>
      <vt:variant>
        <vt:lpwstr/>
      </vt:variant>
      <vt:variant>
        <vt:i4>7274617</vt:i4>
      </vt:variant>
      <vt:variant>
        <vt:i4>462</vt:i4>
      </vt:variant>
      <vt:variant>
        <vt:i4>0</vt:i4>
      </vt:variant>
      <vt:variant>
        <vt:i4>5</vt:i4>
      </vt:variant>
      <vt:variant>
        <vt:lpwstr>https://www.legislation.gov.uk/ukpga/2010/15/section/20</vt:lpwstr>
      </vt:variant>
      <vt:variant>
        <vt:lpwstr/>
      </vt:variant>
      <vt:variant>
        <vt:i4>7340081</vt:i4>
      </vt:variant>
      <vt:variant>
        <vt:i4>459</vt:i4>
      </vt:variant>
      <vt:variant>
        <vt:i4>0</vt:i4>
      </vt:variant>
      <vt:variant>
        <vt:i4>5</vt:i4>
      </vt:variant>
      <vt:variant>
        <vt:lpwstr>https://academic.oup.com/jdsde/article/10/3/291/413383</vt:lpwstr>
      </vt:variant>
      <vt:variant>
        <vt:lpwstr/>
      </vt:variant>
      <vt:variant>
        <vt:i4>1048628</vt:i4>
      </vt:variant>
      <vt:variant>
        <vt:i4>452</vt:i4>
      </vt:variant>
      <vt:variant>
        <vt:i4>0</vt:i4>
      </vt:variant>
      <vt:variant>
        <vt:i4>5</vt:i4>
      </vt:variant>
      <vt:variant>
        <vt:lpwstr/>
      </vt:variant>
      <vt:variant>
        <vt:lpwstr>_Toc512251650</vt:lpwstr>
      </vt:variant>
      <vt:variant>
        <vt:i4>1114164</vt:i4>
      </vt:variant>
      <vt:variant>
        <vt:i4>446</vt:i4>
      </vt:variant>
      <vt:variant>
        <vt:i4>0</vt:i4>
      </vt:variant>
      <vt:variant>
        <vt:i4>5</vt:i4>
      </vt:variant>
      <vt:variant>
        <vt:lpwstr/>
      </vt:variant>
      <vt:variant>
        <vt:lpwstr>_Toc512251649</vt:lpwstr>
      </vt:variant>
      <vt:variant>
        <vt:i4>1114164</vt:i4>
      </vt:variant>
      <vt:variant>
        <vt:i4>440</vt:i4>
      </vt:variant>
      <vt:variant>
        <vt:i4>0</vt:i4>
      </vt:variant>
      <vt:variant>
        <vt:i4>5</vt:i4>
      </vt:variant>
      <vt:variant>
        <vt:lpwstr/>
      </vt:variant>
      <vt:variant>
        <vt:lpwstr>_Toc512251648</vt:lpwstr>
      </vt:variant>
      <vt:variant>
        <vt:i4>1114164</vt:i4>
      </vt:variant>
      <vt:variant>
        <vt:i4>434</vt:i4>
      </vt:variant>
      <vt:variant>
        <vt:i4>0</vt:i4>
      </vt:variant>
      <vt:variant>
        <vt:i4>5</vt:i4>
      </vt:variant>
      <vt:variant>
        <vt:lpwstr/>
      </vt:variant>
      <vt:variant>
        <vt:lpwstr>_Toc512251647</vt:lpwstr>
      </vt:variant>
      <vt:variant>
        <vt:i4>1114164</vt:i4>
      </vt:variant>
      <vt:variant>
        <vt:i4>428</vt:i4>
      </vt:variant>
      <vt:variant>
        <vt:i4>0</vt:i4>
      </vt:variant>
      <vt:variant>
        <vt:i4>5</vt:i4>
      </vt:variant>
      <vt:variant>
        <vt:lpwstr/>
      </vt:variant>
      <vt:variant>
        <vt:lpwstr>_Toc512251646</vt:lpwstr>
      </vt:variant>
      <vt:variant>
        <vt:i4>1114164</vt:i4>
      </vt:variant>
      <vt:variant>
        <vt:i4>422</vt:i4>
      </vt:variant>
      <vt:variant>
        <vt:i4>0</vt:i4>
      </vt:variant>
      <vt:variant>
        <vt:i4>5</vt:i4>
      </vt:variant>
      <vt:variant>
        <vt:lpwstr/>
      </vt:variant>
      <vt:variant>
        <vt:lpwstr>_Toc512251645</vt:lpwstr>
      </vt:variant>
      <vt:variant>
        <vt:i4>1114164</vt:i4>
      </vt:variant>
      <vt:variant>
        <vt:i4>416</vt:i4>
      </vt:variant>
      <vt:variant>
        <vt:i4>0</vt:i4>
      </vt:variant>
      <vt:variant>
        <vt:i4>5</vt:i4>
      </vt:variant>
      <vt:variant>
        <vt:lpwstr/>
      </vt:variant>
      <vt:variant>
        <vt:lpwstr>_Toc512251644</vt:lpwstr>
      </vt:variant>
      <vt:variant>
        <vt:i4>1114164</vt:i4>
      </vt:variant>
      <vt:variant>
        <vt:i4>410</vt:i4>
      </vt:variant>
      <vt:variant>
        <vt:i4>0</vt:i4>
      </vt:variant>
      <vt:variant>
        <vt:i4>5</vt:i4>
      </vt:variant>
      <vt:variant>
        <vt:lpwstr/>
      </vt:variant>
      <vt:variant>
        <vt:lpwstr>_Toc512251643</vt:lpwstr>
      </vt:variant>
      <vt:variant>
        <vt:i4>1114164</vt:i4>
      </vt:variant>
      <vt:variant>
        <vt:i4>404</vt:i4>
      </vt:variant>
      <vt:variant>
        <vt:i4>0</vt:i4>
      </vt:variant>
      <vt:variant>
        <vt:i4>5</vt:i4>
      </vt:variant>
      <vt:variant>
        <vt:lpwstr/>
      </vt:variant>
      <vt:variant>
        <vt:lpwstr>_Toc512251642</vt:lpwstr>
      </vt:variant>
      <vt:variant>
        <vt:i4>1114164</vt:i4>
      </vt:variant>
      <vt:variant>
        <vt:i4>398</vt:i4>
      </vt:variant>
      <vt:variant>
        <vt:i4>0</vt:i4>
      </vt:variant>
      <vt:variant>
        <vt:i4>5</vt:i4>
      </vt:variant>
      <vt:variant>
        <vt:lpwstr/>
      </vt:variant>
      <vt:variant>
        <vt:lpwstr>_Toc512251641</vt:lpwstr>
      </vt:variant>
      <vt:variant>
        <vt:i4>1114164</vt:i4>
      </vt:variant>
      <vt:variant>
        <vt:i4>392</vt:i4>
      </vt:variant>
      <vt:variant>
        <vt:i4>0</vt:i4>
      </vt:variant>
      <vt:variant>
        <vt:i4>5</vt:i4>
      </vt:variant>
      <vt:variant>
        <vt:lpwstr/>
      </vt:variant>
      <vt:variant>
        <vt:lpwstr>_Toc512251640</vt:lpwstr>
      </vt:variant>
      <vt:variant>
        <vt:i4>1441844</vt:i4>
      </vt:variant>
      <vt:variant>
        <vt:i4>386</vt:i4>
      </vt:variant>
      <vt:variant>
        <vt:i4>0</vt:i4>
      </vt:variant>
      <vt:variant>
        <vt:i4>5</vt:i4>
      </vt:variant>
      <vt:variant>
        <vt:lpwstr/>
      </vt:variant>
      <vt:variant>
        <vt:lpwstr>_Toc512251639</vt:lpwstr>
      </vt:variant>
      <vt:variant>
        <vt:i4>1441844</vt:i4>
      </vt:variant>
      <vt:variant>
        <vt:i4>380</vt:i4>
      </vt:variant>
      <vt:variant>
        <vt:i4>0</vt:i4>
      </vt:variant>
      <vt:variant>
        <vt:i4>5</vt:i4>
      </vt:variant>
      <vt:variant>
        <vt:lpwstr/>
      </vt:variant>
      <vt:variant>
        <vt:lpwstr>_Toc512251638</vt:lpwstr>
      </vt:variant>
      <vt:variant>
        <vt:i4>1441844</vt:i4>
      </vt:variant>
      <vt:variant>
        <vt:i4>374</vt:i4>
      </vt:variant>
      <vt:variant>
        <vt:i4>0</vt:i4>
      </vt:variant>
      <vt:variant>
        <vt:i4>5</vt:i4>
      </vt:variant>
      <vt:variant>
        <vt:lpwstr/>
      </vt:variant>
      <vt:variant>
        <vt:lpwstr>_Toc512251637</vt:lpwstr>
      </vt:variant>
      <vt:variant>
        <vt:i4>1441844</vt:i4>
      </vt:variant>
      <vt:variant>
        <vt:i4>368</vt:i4>
      </vt:variant>
      <vt:variant>
        <vt:i4>0</vt:i4>
      </vt:variant>
      <vt:variant>
        <vt:i4>5</vt:i4>
      </vt:variant>
      <vt:variant>
        <vt:lpwstr/>
      </vt:variant>
      <vt:variant>
        <vt:lpwstr>_Toc512251636</vt:lpwstr>
      </vt:variant>
      <vt:variant>
        <vt:i4>1441844</vt:i4>
      </vt:variant>
      <vt:variant>
        <vt:i4>362</vt:i4>
      </vt:variant>
      <vt:variant>
        <vt:i4>0</vt:i4>
      </vt:variant>
      <vt:variant>
        <vt:i4>5</vt:i4>
      </vt:variant>
      <vt:variant>
        <vt:lpwstr/>
      </vt:variant>
      <vt:variant>
        <vt:lpwstr>_Toc512251635</vt:lpwstr>
      </vt:variant>
      <vt:variant>
        <vt:i4>1441844</vt:i4>
      </vt:variant>
      <vt:variant>
        <vt:i4>356</vt:i4>
      </vt:variant>
      <vt:variant>
        <vt:i4>0</vt:i4>
      </vt:variant>
      <vt:variant>
        <vt:i4>5</vt:i4>
      </vt:variant>
      <vt:variant>
        <vt:lpwstr/>
      </vt:variant>
      <vt:variant>
        <vt:lpwstr>_Toc512251634</vt:lpwstr>
      </vt:variant>
      <vt:variant>
        <vt:i4>1441844</vt:i4>
      </vt:variant>
      <vt:variant>
        <vt:i4>350</vt:i4>
      </vt:variant>
      <vt:variant>
        <vt:i4>0</vt:i4>
      </vt:variant>
      <vt:variant>
        <vt:i4>5</vt:i4>
      </vt:variant>
      <vt:variant>
        <vt:lpwstr/>
      </vt:variant>
      <vt:variant>
        <vt:lpwstr>_Toc512251633</vt:lpwstr>
      </vt:variant>
      <vt:variant>
        <vt:i4>1441844</vt:i4>
      </vt:variant>
      <vt:variant>
        <vt:i4>344</vt:i4>
      </vt:variant>
      <vt:variant>
        <vt:i4>0</vt:i4>
      </vt:variant>
      <vt:variant>
        <vt:i4>5</vt:i4>
      </vt:variant>
      <vt:variant>
        <vt:lpwstr/>
      </vt:variant>
      <vt:variant>
        <vt:lpwstr>_Toc512251632</vt:lpwstr>
      </vt:variant>
      <vt:variant>
        <vt:i4>1441844</vt:i4>
      </vt:variant>
      <vt:variant>
        <vt:i4>338</vt:i4>
      </vt:variant>
      <vt:variant>
        <vt:i4>0</vt:i4>
      </vt:variant>
      <vt:variant>
        <vt:i4>5</vt:i4>
      </vt:variant>
      <vt:variant>
        <vt:lpwstr/>
      </vt:variant>
      <vt:variant>
        <vt:lpwstr>_Toc512251631</vt:lpwstr>
      </vt:variant>
      <vt:variant>
        <vt:i4>1441844</vt:i4>
      </vt:variant>
      <vt:variant>
        <vt:i4>332</vt:i4>
      </vt:variant>
      <vt:variant>
        <vt:i4>0</vt:i4>
      </vt:variant>
      <vt:variant>
        <vt:i4>5</vt:i4>
      </vt:variant>
      <vt:variant>
        <vt:lpwstr/>
      </vt:variant>
      <vt:variant>
        <vt:lpwstr>_Toc512251630</vt:lpwstr>
      </vt:variant>
      <vt:variant>
        <vt:i4>1507380</vt:i4>
      </vt:variant>
      <vt:variant>
        <vt:i4>326</vt:i4>
      </vt:variant>
      <vt:variant>
        <vt:i4>0</vt:i4>
      </vt:variant>
      <vt:variant>
        <vt:i4>5</vt:i4>
      </vt:variant>
      <vt:variant>
        <vt:lpwstr/>
      </vt:variant>
      <vt:variant>
        <vt:lpwstr>_Toc512251629</vt:lpwstr>
      </vt:variant>
      <vt:variant>
        <vt:i4>1507380</vt:i4>
      </vt:variant>
      <vt:variant>
        <vt:i4>320</vt:i4>
      </vt:variant>
      <vt:variant>
        <vt:i4>0</vt:i4>
      </vt:variant>
      <vt:variant>
        <vt:i4>5</vt:i4>
      </vt:variant>
      <vt:variant>
        <vt:lpwstr/>
      </vt:variant>
      <vt:variant>
        <vt:lpwstr>_Toc512251628</vt:lpwstr>
      </vt:variant>
      <vt:variant>
        <vt:i4>1507380</vt:i4>
      </vt:variant>
      <vt:variant>
        <vt:i4>314</vt:i4>
      </vt:variant>
      <vt:variant>
        <vt:i4>0</vt:i4>
      </vt:variant>
      <vt:variant>
        <vt:i4>5</vt:i4>
      </vt:variant>
      <vt:variant>
        <vt:lpwstr/>
      </vt:variant>
      <vt:variant>
        <vt:lpwstr>_Toc512251627</vt:lpwstr>
      </vt:variant>
      <vt:variant>
        <vt:i4>1507380</vt:i4>
      </vt:variant>
      <vt:variant>
        <vt:i4>308</vt:i4>
      </vt:variant>
      <vt:variant>
        <vt:i4>0</vt:i4>
      </vt:variant>
      <vt:variant>
        <vt:i4>5</vt:i4>
      </vt:variant>
      <vt:variant>
        <vt:lpwstr/>
      </vt:variant>
      <vt:variant>
        <vt:lpwstr>_Toc512251626</vt:lpwstr>
      </vt:variant>
      <vt:variant>
        <vt:i4>1507380</vt:i4>
      </vt:variant>
      <vt:variant>
        <vt:i4>302</vt:i4>
      </vt:variant>
      <vt:variant>
        <vt:i4>0</vt:i4>
      </vt:variant>
      <vt:variant>
        <vt:i4>5</vt:i4>
      </vt:variant>
      <vt:variant>
        <vt:lpwstr/>
      </vt:variant>
      <vt:variant>
        <vt:lpwstr>_Toc512251625</vt:lpwstr>
      </vt:variant>
      <vt:variant>
        <vt:i4>1507380</vt:i4>
      </vt:variant>
      <vt:variant>
        <vt:i4>296</vt:i4>
      </vt:variant>
      <vt:variant>
        <vt:i4>0</vt:i4>
      </vt:variant>
      <vt:variant>
        <vt:i4>5</vt:i4>
      </vt:variant>
      <vt:variant>
        <vt:lpwstr/>
      </vt:variant>
      <vt:variant>
        <vt:lpwstr>_Toc512251624</vt:lpwstr>
      </vt:variant>
      <vt:variant>
        <vt:i4>1507380</vt:i4>
      </vt:variant>
      <vt:variant>
        <vt:i4>290</vt:i4>
      </vt:variant>
      <vt:variant>
        <vt:i4>0</vt:i4>
      </vt:variant>
      <vt:variant>
        <vt:i4>5</vt:i4>
      </vt:variant>
      <vt:variant>
        <vt:lpwstr/>
      </vt:variant>
      <vt:variant>
        <vt:lpwstr>_Toc512251623</vt:lpwstr>
      </vt:variant>
      <vt:variant>
        <vt:i4>1507380</vt:i4>
      </vt:variant>
      <vt:variant>
        <vt:i4>284</vt:i4>
      </vt:variant>
      <vt:variant>
        <vt:i4>0</vt:i4>
      </vt:variant>
      <vt:variant>
        <vt:i4>5</vt:i4>
      </vt:variant>
      <vt:variant>
        <vt:lpwstr/>
      </vt:variant>
      <vt:variant>
        <vt:lpwstr>_Toc512251622</vt:lpwstr>
      </vt:variant>
      <vt:variant>
        <vt:i4>1507380</vt:i4>
      </vt:variant>
      <vt:variant>
        <vt:i4>278</vt:i4>
      </vt:variant>
      <vt:variant>
        <vt:i4>0</vt:i4>
      </vt:variant>
      <vt:variant>
        <vt:i4>5</vt:i4>
      </vt:variant>
      <vt:variant>
        <vt:lpwstr/>
      </vt:variant>
      <vt:variant>
        <vt:lpwstr>_Toc512251621</vt:lpwstr>
      </vt:variant>
      <vt:variant>
        <vt:i4>1507380</vt:i4>
      </vt:variant>
      <vt:variant>
        <vt:i4>272</vt:i4>
      </vt:variant>
      <vt:variant>
        <vt:i4>0</vt:i4>
      </vt:variant>
      <vt:variant>
        <vt:i4>5</vt:i4>
      </vt:variant>
      <vt:variant>
        <vt:lpwstr/>
      </vt:variant>
      <vt:variant>
        <vt:lpwstr>_Toc512251620</vt:lpwstr>
      </vt:variant>
      <vt:variant>
        <vt:i4>1310772</vt:i4>
      </vt:variant>
      <vt:variant>
        <vt:i4>266</vt:i4>
      </vt:variant>
      <vt:variant>
        <vt:i4>0</vt:i4>
      </vt:variant>
      <vt:variant>
        <vt:i4>5</vt:i4>
      </vt:variant>
      <vt:variant>
        <vt:lpwstr/>
      </vt:variant>
      <vt:variant>
        <vt:lpwstr>_Toc512251619</vt:lpwstr>
      </vt:variant>
      <vt:variant>
        <vt:i4>1310772</vt:i4>
      </vt:variant>
      <vt:variant>
        <vt:i4>260</vt:i4>
      </vt:variant>
      <vt:variant>
        <vt:i4>0</vt:i4>
      </vt:variant>
      <vt:variant>
        <vt:i4>5</vt:i4>
      </vt:variant>
      <vt:variant>
        <vt:lpwstr/>
      </vt:variant>
      <vt:variant>
        <vt:lpwstr>_Toc512251618</vt:lpwstr>
      </vt:variant>
      <vt:variant>
        <vt:i4>1310772</vt:i4>
      </vt:variant>
      <vt:variant>
        <vt:i4>254</vt:i4>
      </vt:variant>
      <vt:variant>
        <vt:i4>0</vt:i4>
      </vt:variant>
      <vt:variant>
        <vt:i4>5</vt:i4>
      </vt:variant>
      <vt:variant>
        <vt:lpwstr/>
      </vt:variant>
      <vt:variant>
        <vt:lpwstr>_Toc512251617</vt:lpwstr>
      </vt:variant>
      <vt:variant>
        <vt:i4>1310772</vt:i4>
      </vt:variant>
      <vt:variant>
        <vt:i4>248</vt:i4>
      </vt:variant>
      <vt:variant>
        <vt:i4>0</vt:i4>
      </vt:variant>
      <vt:variant>
        <vt:i4>5</vt:i4>
      </vt:variant>
      <vt:variant>
        <vt:lpwstr/>
      </vt:variant>
      <vt:variant>
        <vt:lpwstr>_Toc512251616</vt:lpwstr>
      </vt:variant>
      <vt:variant>
        <vt:i4>1310772</vt:i4>
      </vt:variant>
      <vt:variant>
        <vt:i4>242</vt:i4>
      </vt:variant>
      <vt:variant>
        <vt:i4>0</vt:i4>
      </vt:variant>
      <vt:variant>
        <vt:i4>5</vt:i4>
      </vt:variant>
      <vt:variant>
        <vt:lpwstr/>
      </vt:variant>
      <vt:variant>
        <vt:lpwstr>_Toc512251615</vt:lpwstr>
      </vt:variant>
      <vt:variant>
        <vt:i4>1310772</vt:i4>
      </vt:variant>
      <vt:variant>
        <vt:i4>236</vt:i4>
      </vt:variant>
      <vt:variant>
        <vt:i4>0</vt:i4>
      </vt:variant>
      <vt:variant>
        <vt:i4>5</vt:i4>
      </vt:variant>
      <vt:variant>
        <vt:lpwstr/>
      </vt:variant>
      <vt:variant>
        <vt:lpwstr>_Toc512251614</vt:lpwstr>
      </vt:variant>
      <vt:variant>
        <vt:i4>1310772</vt:i4>
      </vt:variant>
      <vt:variant>
        <vt:i4>230</vt:i4>
      </vt:variant>
      <vt:variant>
        <vt:i4>0</vt:i4>
      </vt:variant>
      <vt:variant>
        <vt:i4>5</vt:i4>
      </vt:variant>
      <vt:variant>
        <vt:lpwstr/>
      </vt:variant>
      <vt:variant>
        <vt:lpwstr>_Toc512251613</vt:lpwstr>
      </vt:variant>
      <vt:variant>
        <vt:i4>1769526</vt:i4>
      </vt:variant>
      <vt:variant>
        <vt:i4>221</vt:i4>
      </vt:variant>
      <vt:variant>
        <vt:i4>0</vt:i4>
      </vt:variant>
      <vt:variant>
        <vt:i4>5</vt:i4>
      </vt:variant>
      <vt:variant>
        <vt:lpwstr/>
      </vt:variant>
      <vt:variant>
        <vt:lpwstr>_Toc512238270</vt:lpwstr>
      </vt:variant>
      <vt:variant>
        <vt:i4>1703990</vt:i4>
      </vt:variant>
      <vt:variant>
        <vt:i4>215</vt:i4>
      </vt:variant>
      <vt:variant>
        <vt:i4>0</vt:i4>
      </vt:variant>
      <vt:variant>
        <vt:i4>5</vt:i4>
      </vt:variant>
      <vt:variant>
        <vt:lpwstr/>
      </vt:variant>
      <vt:variant>
        <vt:lpwstr>_Toc512238269</vt:lpwstr>
      </vt:variant>
      <vt:variant>
        <vt:i4>1703990</vt:i4>
      </vt:variant>
      <vt:variant>
        <vt:i4>209</vt:i4>
      </vt:variant>
      <vt:variant>
        <vt:i4>0</vt:i4>
      </vt:variant>
      <vt:variant>
        <vt:i4>5</vt:i4>
      </vt:variant>
      <vt:variant>
        <vt:lpwstr/>
      </vt:variant>
      <vt:variant>
        <vt:lpwstr>_Toc512238268</vt:lpwstr>
      </vt:variant>
      <vt:variant>
        <vt:i4>1703990</vt:i4>
      </vt:variant>
      <vt:variant>
        <vt:i4>203</vt:i4>
      </vt:variant>
      <vt:variant>
        <vt:i4>0</vt:i4>
      </vt:variant>
      <vt:variant>
        <vt:i4>5</vt:i4>
      </vt:variant>
      <vt:variant>
        <vt:lpwstr/>
      </vt:variant>
      <vt:variant>
        <vt:lpwstr>_Toc512238267</vt:lpwstr>
      </vt:variant>
      <vt:variant>
        <vt:i4>1703990</vt:i4>
      </vt:variant>
      <vt:variant>
        <vt:i4>197</vt:i4>
      </vt:variant>
      <vt:variant>
        <vt:i4>0</vt:i4>
      </vt:variant>
      <vt:variant>
        <vt:i4>5</vt:i4>
      </vt:variant>
      <vt:variant>
        <vt:lpwstr/>
      </vt:variant>
      <vt:variant>
        <vt:lpwstr>_Toc512238266</vt:lpwstr>
      </vt:variant>
      <vt:variant>
        <vt:i4>1703990</vt:i4>
      </vt:variant>
      <vt:variant>
        <vt:i4>191</vt:i4>
      </vt:variant>
      <vt:variant>
        <vt:i4>0</vt:i4>
      </vt:variant>
      <vt:variant>
        <vt:i4>5</vt:i4>
      </vt:variant>
      <vt:variant>
        <vt:lpwstr/>
      </vt:variant>
      <vt:variant>
        <vt:lpwstr>_Toc512238265</vt:lpwstr>
      </vt:variant>
      <vt:variant>
        <vt:i4>1703990</vt:i4>
      </vt:variant>
      <vt:variant>
        <vt:i4>185</vt:i4>
      </vt:variant>
      <vt:variant>
        <vt:i4>0</vt:i4>
      </vt:variant>
      <vt:variant>
        <vt:i4>5</vt:i4>
      </vt:variant>
      <vt:variant>
        <vt:lpwstr/>
      </vt:variant>
      <vt:variant>
        <vt:lpwstr>_Toc512238264</vt:lpwstr>
      </vt:variant>
      <vt:variant>
        <vt:i4>1703990</vt:i4>
      </vt:variant>
      <vt:variant>
        <vt:i4>179</vt:i4>
      </vt:variant>
      <vt:variant>
        <vt:i4>0</vt:i4>
      </vt:variant>
      <vt:variant>
        <vt:i4>5</vt:i4>
      </vt:variant>
      <vt:variant>
        <vt:lpwstr/>
      </vt:variant>
      <vt:variant>
        <vt:lpwstr>_Toc512238263</vt:lpwstr>
      </vt:variant>
      <vt:variant>
        <vt:i4>1703990</vt:i4>
      </vt:variant>
      <vt:variant>
        <vt:i4>173</vt:i4>
      </vt:variant>
      <vt:variant>
        <vt:i4>0</vt:i4>
      </vt:variant>
      <vt:variant>
        <vt:i4>5</vt:i4>
      </vt:variant>
      <vt:variant>
        <vt:lpwstr/>
      </vt:variant>
      <vt:variant>
        <vt:lpwstr>_Toc512238262</vt:lpwstr>
      </vt:variant>
      <vt:variant>
        <vt:i4>1703990</vt:i4>
      </vt:variant>
      <vt:variant>
        <vt:i4>167</vt:i4>
      </vt:variant>
      <vt:variant>
        <vt:i4>0</vt:i4>
      </vt:variant>
      <vt:variant>
        <vt:i4>5</vt:i4>
      </vt:variant>
      <vt:variant>
        <vt:lpwstr/>
      </vt:variant>
      <vt:variant>
        <vt:lpwstr>_Toc512238261</vt:lpwstr>
      </vt:variant>
      <vt:variant>
        <vt:i4>1703990</vt:i4>
      </vt:variant>
      <vt:variant>
        <vt:i4>161</vt:i4>
      </vt:variant>
      <vt:variant>
        <vt:i4>0</vt:i4>
      </vt:variant>
      <vt:variant>
        <vt:i4>5</vt:i4>
      </vt:variant>
      <vt:variant>
        <vt:lpwstr/>
      </vt:variant>
      <vt:variant>
        <vt:lpwstr>_Toc512238260</vt:lpwstr>
      </vt:variant>
      <vt:variant>
        <vt:i4>1638454</vt:i4>
      </vt:variant>
      <vt:variant>
        <vt:i4>155</vt:i4>
      </vt:variant>
      <vt:variant>
        <vt:i4>0</vt:i4>
      </vt:variant>
      <vt:variant>
        <vt:i4>5</vt:i4>
      </vt:variant>
      <vt:variant>
        <vt:lpwstr/>
      </vt:variant>
      <vt:variant>
        <vt:lpwstr>_Toc512238259</vt:lpwstr>
      </vt:variant>
      <vt:variant>
        <vt:i4>1638454</vt:i4>
      </vt:variant>
      <vt:variant>
        <vt:i4>149</vt:i4>
      </vt:variant>
      <vt:variant>
        <vt:i4>0</vt:i4>
      </vt:variant>
      <vt:variant>
        <vt:i4>5</vt:i4>
      </vt:variant>
      <vt:variant>
        <vt:lpwstr/>
      </vt:variant>
      <vt:variant>
        <vt:lpwstr>_Toc512238258</vt:lpwstr>
      </vt:variant>
      <vt:variant>
        <vt:i4>1638454</vt:i4>
      </vt:variant>
      <vt:variant>
        <vt:i4>143</vt:i4>
      </vt:variant>
      <vt:variant>
        <vt:i4>0</vt:i4>
      </vt:variant>
      <vt:variant>
        <vt:i4>5</vt:i4>
      </vt:variant>
      <vt:variant>
        <vt:lpwstr/>
      </vt:variant>
      <vt:variant>
        <vt:lpwstr>_Toc512238257</vt:lpwstr>
      </vt:variant>
      <vt:variant>
        <vt:i4>1638454</vt:i4>
      </vt:variant>
      <vt:variant>
        <vt:i4>137</vt:i4>
      </vt:variant>
      <vt:variant>
        <vt:i4>0</vt:i4>
      </vt:variant>
      <vt:variant>
        <vt:i4>5</vt:i4>
      </vt:variant>
      <vt:variant>
        <vt:lpwstr/>
      </vt:variant>
      <vt:variant>
        <vt:lpwstr>_Toc512238256</vt:lpwstr>
      </vt:variant>
      <vt:variant>
        <vt:i4>1638454</vt:i4>
      </vt:variant>
      <vt:variant>
        <vt:i4>131</vt:i4>
      </vt:variant>
      <vt:variant>
        <vt:i4>0</vt:i4>
      </vt:variant>
      <vt:variant>
        <vt:i4>5</vt:i4>
      </vt:variant>
      <vt:variant>
        <vt:lpwstr/>
      </vt:variant>
      <vt:variant>
        <vt:lpwstr>_Toc512238255</vt:lpwstr>
      </vt:variant>
      <vt:variant>
        <vt:i4>1638454</vt:i4>
      </vt:variant>
      <vt:variant>
        <vt:i4>125</vt:i4>
      </vt:variant>
      <vt:variant>
        <vt:i4>0</vt:i4>
      </vt:variant>
      <vt:variant>
        <vt:i4>5</vt:i4>
      </vt:variant>
      <vt:variant>
        <vt:lpwstr/>
      </vt:variant>
      <vt:variant>
        <vt:lpwstr>_Toc512238254</vt:lpwstr>
      </vt:variant>
      <vt:variant>
        <vt:i4>1638454</vt:i4>
      </vt:variant>
      <vt:variant>
        <vt:i4>119</vt:i4>
      </vt:variant>
      <vt:variant>
        <vt:i4>0</vt:i4>
      </vt:variant>
      <vt:variant>
        <vt:i4>5</vt:i4>
      </vt:variant>
      <vt:variant>
        <vt:lpwstr/>
      </vt:variant>
      <vt:variant>
        <vt:lpwstr>_Toc512238253</vt:lpwstr>
      </vt:variant>
      <vt:variant>
        <vt:i4>1638454</vt:i4>
      </vt:variant>
      <vt:variant>
        <vt:i4>113</vt:i4>
      </vt:variant>
      <vt:variant>
        <vt:i4>0</vt:i4>
      </vt:variant>
      <vt:variant>
        <vt:i4>5</vt:i4>
      </vt:variant>
      <vt:variant>
        <vt:lpwstr/>
      </vt:variant>
      <vt:variant>
        <vt:lpwstr>_Toc512238252</vt:lpwstr>
      </vt:variant>
      <vt:variant>
        <vt:i4>1638454</vt:i4>
      </vt:variant>
      <vt:variant>
        <vt:i4>107</vt:i4>
      </vt:variant>
      <vt:variant>
        <vt:i4>0</vt:i4>
      </vt:variant>
      <vt:variant>
        <vt:i4>5</vt:i4>
      </vt:variant>
      <vt:variant>
        <vt:lpwstr/>
      </vt:variant>
      <vt:variant>
        <vt:lpwstr>_Toc512238251</vt:lpwstr>
      </vt:variant>
      <vt:variant>
        <vt:i4>1638454</vt:i4>
      </vt:variant>
      <vt:variant>
        <vt:i4>101</vt:i4>
      </vt:variant>
      <vt:variant>
        <vt:i4>0</vt:i4>
      </vt:variant>
      <vt:variant>
        <vt:i4>5</vt:i4>
      </vt:variant>
      <vt:variant>
        <vt:lpwstr/>
      </vt:variant>
      <vt:variant>
        <vt:lpwstr>_Toc512238250</vt:lpwstr>
      </vt:variant>
      <vt:variant>
        <vt:i4>1572918</vt:i4>
      </vt:variant>
      <vt:variant>
        <vt:i4>95</vt:i4>
      </vt:variant>
      <vt:variant>
        <vt:i4>0</vt:i4>
      </vt:variant>
      <vt:variant>
        <vt:i4>5</vt:i4>
      </vt:variant>
      <vt:variant>
        <vt:lpwstr/>
      </vt:variant>
      <vt:variant>
        <vt:lpwstr>_Toc512238249</vt:lpwstr>
      </vt:variant>
      <vt:variant>
        <vt:i4>1572918</vt:i4>
      </vt:variant>
      <vt:variant>
        <vt:i4>89</vt:i4>
      </vt:variant>
      <vt:variant>
        <vt:i4>0</vt:i4>
      </vt:variant>
      <vt:variant>
        <vt:i4>5</vt:i4>
      </vt:variant>
      <vt:variant>
        <vt:lpwstr/>
      </vt:variant>
      <vt:variant>
        <vt:lpwstr>_Toc512238248</vt:lpwstr>
      </vt:variant>
      <vt:variant>
        <vt:i4>1572918</vt:i4>
      </vt:variant>
      <vt:variant>
        <vt:i4>83</vt:i4>
      </vt:variant>
      <vt:variant>
        <vt:i4>0</vt:i4>
      </vt:variant>
      <vt:variant>
        <vt:i4>5</vt:i4>
      </vt:variant>
      <vt:variant>
        <vt:lpwstr/>
      </vt:variant>
      <vt:variant>
        <vt:lpwstr>_Toc512238247</vt:lpwstr>
      </vt:variant>
      <vt:variant>
        <vt:i4>1572918</vt:i4>
      </vt:variant>
      <vt:variant>
        <vt:i4>77</vt:i4>
      </vt:variant>
      <vt:variant>
        <vt:i4>0</vt:i4>
      </vt:variant>
      <vt:variant>
        <vt:i4>5</vt:i4>
      </vt:variant>
      <vt:variant>
        <vt:lpwstr/>
      </vt:variant>
      <vt:variant>
        <vt:lpwstr>_Toc512238246</vt:lpwstr>
      </vt:variant>
      <vt:variant>
        <vt:i4>1572918</vt:i4>
      </vt:variant>
      <vt:variant>
        <vt:i4>71</vt:i4>
      </vt:variant>
      <vt:variant>
        <vt:i4>0</vt:i4>
      </vt:variant>
      <vt:variant>
        <vt:i4>5</vt:i4>
      </vt:variant>
      <vt:variant>
        <vt:lpwstr/>
      </vt:variant>
      <vt:variant>
        <vt:lpwstr>_Toc512238245</vt:lpwstr>
      </vt:variant>
      <vt:variant>
        <vt:i4>1572918</vt:i4>
      </vt:variant>
      <vt:variant>
        <vt:i4>65</vt:i4>
      </vt:variant>
      <vt:variant>
        <vt:i4>0</vt:i4>
      </vt:variant>
      <vt:variant>
        <vt:i4>5</vt:i4>
      </vt:variant>
      <vt:variant>
        <vt:lpwstr/>
      </vt:variant>
      <vt:variant>
        <vt:lpwstr>_Toc512238244</vt:lpwstr>
      </vt:variant>
      <vt:variant>
        <vt:i4>1572918</vt:i4>
      </vt:variant>
      <vt:variant>
        <vt:i4>59</vt:i4>
      </vt:variant>
      <vt:variant>
        <vt:i4>0</vt:i4>
      </vt:variant>
      <vt:variant>
        <vt:i4>5</vt:i4>
      </vt:variant>
      <vt:variant>
        <vt:lpwstr/>
      </vt:variant>
      <vt:variant>
        <vt:lpwstr>_Toc512238243</vt:lpwstr>
      </vt:variant>
      <vt:variant>
        <vt:i4>1572918</vt:i4>
      </vt:variant>
      <vt:variant>
        <vt:i4>53</vt:i4>
      </vt:variant>
      <vt:variant>
        <vt:i4>0</vt:i4>
      </vt:variant>
      <vt:variant>
        <vt:i4>5</vt:i4>
      </vt:variant>
      <vt:variant>
        <vt:lpwstr/>
      </vt:variant>
      <vt:variant>
        <vt:lpwstr>_Toc512238242</vt:lpwstr>
      </vt:variant>
      <vt:variant>
        <vt:i4>1572918</vt:i4>
      </vt:variant>
      <vt:variant>
        <vt:i4>47</vt:i4>
      </vt:variant>
      <vt:variant>
        <vt:i4>0</vt:i4>
      </vt:variant>
      <vt:variant>
        <vt:i4>5</vt:i4>
      </vt:variant>
      <vt:variant>
        <vt:lpwstr/>
      </vt:variant>
      <vt:variant>
        <vt:lpwstr>_Toc512238241</vt:lpwstr>
      </vt:variant>
      <vt:variant>
        <vt:i4>1572918</vt:i4>
      </vt:variant>
      <vt:variant>
        <vt:i4>41</vt:i4>
      </vt:variant>
      <vt:variant>
        <vt:i4>0</vt:i4>
      </vt:variant>
      <vt:variant>
        <vt:i4>5</vt:i4>
      </vt:variant>
      <vt:variant>
        <vt:lpwstr/>
      </vt:variant>
      <vt:variant>
        <vt:lpwstr>_Toc512238240</vt:lpwstr>
      </vt:variant>
      <vt:variant>
        <vt:i4>2031670</vt:i4>
      </vt:variant>
      <vt:variant>
        <vt:i4>35</vt:i4>
      </vt:variant>
      <vt:variant>
        <vt:i4>0</vt:i4>
      </vt:variant>
      <vt:variant>
        <vt:i4>5</vt:i4>
      </vt:variant>
      <vt:variant>
        <vt:lpwstr/>
      </vt:variant>
      <vt:variant>
        <vt:lpwstr>_Toc512238239</vt:lpwstr>
      </vt:variant>
      <vt:variant>
        <vt:i4>2031670</vt:i4>
      </vt:variant>
      <vt:variant>
        <vt:i4>29</vt:i4>
      </vt:variant>
      <vt:variant>
        <vt:i4>0</vt:i4>
      </vt:variant>
      <vt:variant>
        <vt:i4>5</vt:i4>
      </vt:variant>
      <vt:variant>
        <vt:lpwstr/>
      </vt:variant>
      <vt:variant>
        <vt:lpwstr>_Toc512238238</vt:lpwstr>
      </vt:variant>
      <vt:variant>
        <vt:i4>2031670</vt:i4>
      </vt:variant>
      <vt:variant>
        <vt:i4>23</vt:i4>
      </vt:variant>
      <vt:variant>
        <vt:i4>0</vt:i4>
      </vt:variant>
      <vt:variant>
        <vt:i4>5</vt:i4>
      </vt:variant>
      <vt:variant>
        <vt:lpwstr/>
      </vt:variant>
      <vt:variant>
        <vt:lpwstr>_Toc512238237</vt:lpwstr>
      </vt:variant>
      <vt:variant>
        <vt:i4>2031670</vt:i4>
      </vt:variant>
      <vt:variant>
        <vt:i4>17</vt:i4>
      </vt:variant>
      <vt:variant>
        <vt:i4>0</vt:i4>
      </vt:variant>
      <vt:variant>
        <vt:i4>5</vt:i4>
      </vt:variant>
      <vt:variant>
        <vt:lpwstr/>
      </vt:variant>
      <vt:variant>
        <vt:lpwstr>_Toc512238236</vt:lpwstr>
      </vt:variant>
      <vt:variant>
        <vt:i4>2031670</vt:i4>
      </vt:variant>
      <vt:variant>
        <vt:i4>11</vt:i4>
      </vt:variant>
      <vt:variant>
        <vt:i4>0</vt:i4>
      </vt:variant>
      <vt:variant>
        <vt:i4>5</vt:i4>
      </vt:variant>
      <vt:variant>
        <vt:lpwstr/>
      </vt:variant>
      <vt:variant>
        <vt:lpwstr>_Toc512238235</vt:lpwstr>
      </vt:variant>
      <vt:variant>
        <vt:i4>2031670</vt:i4>
      </vt:variant>
      <vt:variant>
        <vt:i4>5</vt:i4>
      </vt:variant>
      <vt:variant>
        <vt:i4>0</vt:i4>
      </vt:variant>
      <vt:variant>
        <vt:i4>5</vt:i4>
      </vt:variant>
      <vt:variant>
        <vt:lpwstr/>
      </vt:variant>
      <vt:variant>
        <vt:lpwstr>_Toc512238234</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Nahiyan CHOWDHURY</dc:creator>
  <cp:lastModifiedBy>Nahiyan</cp:lastModifiedBy>
  <cp:revision>2</cp:revision>
  <cp:lastPrinted>2018-04-16T12:08:00Z</cp:lastPrinted>
  <dcterms:created xsi:type="dcterms:W3CDTF">2018-04-30T08:25:00Z</dcterms:created>
  <dcterms:modified xsi:type="dcterms:W3CDTF">2018-04-30T08:25:00Z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0x010100916B86DC638ECF4DA417CDD35763D41B</vt:lpwstr>
  </property>
</Properties>
</file>